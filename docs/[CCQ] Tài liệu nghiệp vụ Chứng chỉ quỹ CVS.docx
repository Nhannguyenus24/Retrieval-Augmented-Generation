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40" w:line="360" w:lineRule="auto"/>
        <w:ind w:left="0" w:firstLine="0"/>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TÀI LIỆU ĐẶC TẢ SẢN PHẨM</w:t>
      </w:r>
      <w:r w:rsidDel="00000000" w:rsidR="00000000" w:rsidRPr="00000000">
        <w:drawing>
          <wp:anchor allowOverlap="1" behindDoc="0" distB="114300" distT="114300" distL="114300" distR="114300" hidden="0" layoutInCell="1" locked="0" relativeHeight="0" simplePos="0">
            <wp:simplePos x="0" y="0"/>
            <wp:positionH relativeFrom="column">
              <wp:posOffset>2589375</wp:posOffset>
            </wp:positionH>
            <wp:positionV relativeFrom="paragraph">
              <wp:posOffset>257175</wp:posOffset>
            </wp:positionV>
            <wp:extent cx="547688" cy="547688"/>
            <wp:effectExtent b="0" l="0" r="0" t="0"/>
            <wp:wrapTopAndBottom distB="114300" distT="114300"/>
            <wp:docPr id="141" name="image116.png"/>
            <a:graphic>
              <a:graphicData uri="http://schemas.openxmlformats.org/drawingml/2006/picture">
                <pic:pic>
                  <pic:nvPicPr>
                    <pic:cNvPr id="0" name="image116.png"/>
                    <pic:cNvPicPr preferRelativeResize="0"/>
                  </pic:nvPicPr>
                  <pic:blipFill>
                    <a:blip r:embed="rId9"/>
                    <a:srcRect b="0" l="0" r="0" t="0"/>
                    <a:stretch>
                      <a:fillRect/>
                    </a:stretch>
                  </pic:blipFill>
                  <pic:spPr>
                    <a:xfrm>
                      <a:off x="0" y="0"/>
                      <a:ext cx="547688" cy="547688"/>
                    </a:xfrm>
                    <a:prstGeom prst="rect"/>
                    <a:ln/>
                  </pic:spPr>
                </pic:pic>
              </a:graphicData>
            </a:graphic>
          </wp:anchor>
        </w:drawing>
      </w:r>
    </w:p>
    <w:p w:rsidR="00000000" w:rsidDel="00000000" w:rsidP="00000000" w:rsidRDefault="00000000" w:rsidRPr="00000000" w14:paraId="00000002">
      <w:pPr>
        <w:spacing w:after="40" w:line="360" w:lineRule="auto"/>
        <w:ind w:left="0" w:firstLine="0"/>
        <w:jc w:val="center"/>
        <w:rPr>
          <w:rFonts w:ascii="Montserrat" w:cs="Montserrat" w:eastAsia="Montserrat" w:hAnsi="Montserrat"/>
          <w:b w:val="1"/>
          <w:color w:val="674ea7"/>
          <w:sz w:val="40"/>
          <w:szCs w:val="40"/>
        </w:rPr>
      </w:pPr>
      <w:r w:rsidDel="00000000" w:rsidR="00000000" w:rsidRPr="00000000">
        <w:rPr>
          <w:rFonts w:ascii="Montserrat" w:cs="Montserrat" w:eastAsia="Montserrat" w:hAnsi="Montserrat"/>
          <w:b w:val="1"/>
          <w:color w:val="674ea7"/>
          <w:sz w:val="40"/>
          <w:szCs w:val="40"/>
          <w:rtl w:val="0"/>
        </w:rPr>
        <w:t xml:space="preserve">Project: CVS - FUND CERTIFICATE</w:t>
      </w:r>
    </w:p>
    <w:p w:rsidR="00000000" w:rsidDel="00000000" w:rsidP="00000000" w:rsidRDefault="00000000" w:rsidRPr="00000000" w14:paraId="00000003">
      <w:pPr>
        <w:spacing w:after="180" w:line="360" w:lineRule="auto"/>
        <w:ind w:left="0" w:right="60" w:firstLine="0"/>
        <w:jc w:val="center"/>
        <w:rPr>
          <w:rFonts w:ascii="Montserrat" w:cs="Montserrat" w:eastAsia="Montserrat" w:hAnsi="Montserrat"/>
          <w:color w:val="3d85c6"/>
          <w:sz w:val="22"/>
          <w:szCs w:val="22"/>
        </w:rPr>
      </w:pPr>
      <w:r w:rsidDel="00000000" w:rsidR="00000000" w:rsidRPr="00000000">
        <w:rPr>
          <w:rFonts w:ascii="Montserrat" w:cs="Montserrat" w:eastAsia="Montserrat" w:hAnsi="Montserrat"/>
          <w:b w:val="1"/>
          <w:sz w:val="28"/>
          <w:szCs w:val="28"/>
          <w:rtl w:val="0"/>
        </w:rPr>
        <w:t xml:space="preserve">Version: 1.0.</w:t>
      </w:r>
      <w:r w:rsidDel="00000000" w:rsidR="00000000" w:rsidRPr="00000000">
        <w:rPr>
          <w:b w:val="1"/>
          <w:sz w:val="28"/>
          <w:szCs w:val="28"/>
          <w:rtl w:val="0"/>
        </w:rPr>
        <w:t xml:space="preserve">14</w:t>
      </w:r>
      <w:r w:rsidDel="00000000" w:rsidR="00000000" w:rsidRPr="00000000">
        <w:rPr>
          <w:rtl w:val="0"/>
        </w:rPr>
      </w:r>
    </w:p>
    <w:p w:rsidR="00000000" w:rsidDel="00000000" w:rsidP="00000000" w:rsidRDefault="00000000" w:rsidRPr="00000000" w14:paraId="00000004">
      <w:pPr>
        <w:pStyle w:val="Heading1"/>
        <w:ind w:left="0" w:firstLine="0"/>
        <w:rPr>
          <w:rFonts w:ascii="Montserrat" w:cs="Montserrat" w:eastAsia="Montserrat" w:hAnsi="Montserrat"/>
        </w:rPr>
      </w:pPr>
      <w:bookmarkStart w:colFirst="0" w:colLast="0" w:name="_heading=h.vsebbcnv5ild" w:id="0"/>
      <w:bookmarkEnd w:id="0"/>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ind w:left="0" w:firstLine="0"/>
        <w:rPr>
          <w:rFonts w:ascii="Montserrat" w:cs="Montserrat" w:eastAsia="Montserrat" w:hAnsi="Montserrat"/>
          <w:color w:val="2f5496"/>
        </w:rPr>
      </w:pPr>
      <w:bookmarkStart w:colFirst="0" w:colLast="0" w:name="_heading=h.ictf0fkmbo1z" w:id="1"/>
      <w:bookmarkEnd w:id="1"/>
      <w:r w:rsidDel="00000000" w:rsidR="00000000" w:rsidRPr="00000000">
        <w:rPr>
          <w:rFonts w:ascii="Montserrat" w:cs="Montserrat" w:eastAsia="Montserrat" w:hAnsi="Montserrat"/>
          <w:color w:val="2f5496"/>
          <w:rtl w:val="0"/>
        </w:rPr>
        <w:t xml:space="preserve">MỤC LỤC</w:t>
      </w:r>
    </w:p>
    <w:sdt>
      <w:sdtPr>
        <w:id w:val="20029832"/>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ctf0fkmbo1z">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305nuxmivxd">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PHIÊN BẢN</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TỔNG QUAN</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46z5prb1c3q">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Giới thiệu:</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kphci6r8p2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Tài liệu liên quan:</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eyrvukyvfuf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ĐẶC TẢ NGHIỆP VỤ</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Rule="auto"/>
            <w:rPr>
              <w:b w:val="1"/>
              <w:i w:val="0"/>
              <w:smallCaps w:val="0"/>
              <w:strike w:val="0"/>
              <w:color w:val="000000"/>
              <w:u w:val="none"/>
              <w:shd w:fill="auto" w:val="clear"/>
              <w:vertAlign w:val="baseline"/>
            </w:rPr>
          </w:pPr>
          <w:hyperlink w:anchor="_heading=h.7tpenimsqh4u">
            <w:r w:rsidDel="00000000" w:rsidR="00000000" w:rsidRPr="00000000">
              <w:rPr>
                <w:b w:val="1"/>
                <w:i w:val="0"/>
                <w:smallCaps w:val="0"/>
                <w:strike w:val="0"/>
                <w:color w:val="000000"/>
                <w:u w:val="none"/>
                <w:shd w:fill="auto" w:val="clear"/>
                <w:vertAlign w:val="baseline"/>
                <w:rtl w:val="0"/>
              </w:rPr>
              <w:t xml:space="preserve">1. Chuyển đổi Chứng Chỉ Quỹ CVS</w:t>
              <w:tab/>
              <w:t xml:space="preserve">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z264iag8epy3">
            <w:r w:rsidDel="00000000" w:rsidR="00000000" w:rsidRPr="00000000">
              <w:rPr>
                <w:i w:val="0"/>
                <w:smallCaps w:val="0"/>
                <w:strike w:val="0"/>
                <w:color w:val="000000"/>
                <w:sz w:val="22"/>
                <w:szCs w:val="22"/>
                <w:u w:val="none"/>
                <w:shd w:fill="auto" w:val="clear"/>
                <w:vertAlign w:val="baseline"/>
                <w:rtl w:val="0"/>
              </w:rPr>
              <w:t xml:space="preserve">1.1. Tổng quan</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4zx1iesqsys3">
            <w:r w:rsidDel="00000000" w:rsidR="00000000" w:rsidRPr="00000000">
              <w:rPr>
                <w:i w:val="0"/>
                <w:smallCaps w:val="0"/>
                <w:strike w:val="0"/>
                <w:color w:val="000000"/>
                <w:sz w:val="22"/>
                <w:szCs w:val="22"/>
                <w:u w:val="none"/>
                <w:shd w:fill="auto" w:val="clear"/>
                <w:vertAlign w:val="baseline"/>
                <w:rtl w:val="0"/>
              </w:rPr>
              <w:t xml:space="preserve">1.2. Các phần điều chỉnh giai đoạn 1</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kyqr63b4hpjg">
            <w:r w:rsidDel="00000000" w:rsidR="00000000" w:rsidRPr="00000000">
              <w:rPr>
                <w:i w:val="0"/>
                <w:smallCaps w:val="0"/>
                <w:strike w:val="0"/>
                <w:color w:val="000000"/>
                <w:sz w:val="22"/>
                <w:szCs w:val="22"/>
                <w:u w:val="none"/>
                <w:shd w:fill="auto" w:val="clear"/>
                <w:vertAlign w:val="baseline"/>
                <w:rtl w:val="0"/>
              </w:rPr>
              <w:t xml:space="preserve">1.2.1. Flow Figma</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sgne4z7f1dzt">
            <w:r w:rsidDel="00000000" w:rsidR="00000000" w:rsidRPr="00000000">
              <w:rPr>
                <w:i w:val="0"/>
                <w:smallCaps w:val="0"/>
                <w:strike w:val="0"/>
                <w:color w:val="000000"/>
                <w:sz w:val="22"/>
                <w:szCs w:val="22"/>
                <w:u w:val="none"/>
                <w:shd w:fill="auto" w:val="clear"/>
                <w:vertAlign w:val="baseline"/>
                <w:rtl w:val="0"/>
              </w:rPr>
              <w:t xml:space="preserve">1.2.2. Các phần điều chỉnh ở mini app cũ</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s8ygh3nh4mxe">
            <w:r w:rsidDel="00000000" w:rsidR="00000000" w:rsidRPr="00000000">
              <w:rPr>
                <w:i w:val="0"/>
                <w:smallCaps w:val="0"/>
                <w:strike w:val="0"/>
                <w:color w:val="000000"/>
                <w:sz w:val="22"/>
                <w:szCs w:val="22"/>
                <w:u w:val="none"/>
                <w:shd w:fill="auto" w:val="clear"/>
                <w:vertAlign w:val="baseline"/>
                <w:rtl w:val="0"/>
              </w:rPr>
              <w:t xml:space="preserve">1.2.2.1. Scr: Trang chủ Chứng Chỉ Quỹ</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vqdjga5k8ots">
            <w:r w:rsidDel="00000000" w:rsidR="00000000" w:rsidRPr="00000000">
              <w:rPr>
                <w:i w:val="0"/>
                <w:smallCaps w:val="0"/>
                <w:strike w:val="0"/>
                <w:color w:val="000000"/>
                <w:sz w:val="22"/>
                <w:szCs w:val="22"/>
                <w:u w:val="none"/>
                <w:shd w:fill="auto" w:val="clear"/>
                <w:vertAlign w:val="baseline"/>
                <w:rtl w:val="0"/>
              </w:rPr>
              <w:t xml:space="preserve">1.2.2.2. BTS Khám phá không gian đầu tư</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60d04jh8iscp">
            <w:r w:rsidDel="00000000" w:rsidR="00000000" w:rsidRPr="00000000">
              <w:rPr>
                <w:i w:val="0"/>
                <w:smallCaps w:val="0"/>
                <w:strike w:val="0"/>
                <w:color w:val="000000"/>
                <w:sz w:val="22"/>
                <w:szCs w:val="22"/>
                <w:u w:val="none"/>
                <w:shd w:fill="auto" w:val="clear"/>
                <w:vertAlign w:val="baseline"/>
                <w:rtl w:val="0"/>
              </w:rPr>
              <w:t xml:space="preserve">1.2.2.3. Floating banner</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klzly7iy1gww">
            <w:r w:rsidDel="00000000" w:rsidR="00000000" w:rsidRPr="00000000">
              <w:rPr>
                <w:i w:val="0"/>
                <w:smallCaps w:val="0"/>
                <w:strike w:val="0"/>
                <w:color w:val="000000"/>
                <w:sz w:val="22"/>
                <w:szCs w:val="22"/>
                <w:u w:val="none"/>
                <w:shd w:fill="auto" w:val="clear"/>
                <w:vertAlign w:val="baseline"/>
                <w:rtl w:val="0"/>
              </w:rPr>
              <w:t xml:space="preserve">1.2.3. Các phần điều chỉnh ở mini app mới (giống giai đoạn 2)</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hqwe9iy8906e">
            <w:r w:rsidDel="00000000" w:rsidR="00000000" w:rsidRPr="00000000">
              <w:rPr>
                <w:i w:val="0"/>
                <w:smallCaps w:val="0"/>
                <w:strike w:val="0"/>
                <w:color w:val="000000"/>
                <w:sz w:val="22"/>
                <w:szCs w:val="22"/>
                <w:u w:val="none"/>
                <w:shd w:fill="auto" w:val="clear"/>
                <w:vertAlign w:val="baseline"/>
                <w:rtl w:val="0"/>
              </w:rPr>
              <w:t xml:space="preserve">1.3. Các phần điều chỉnh giai đoạn 2</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ranzm8hombxr">
            <w:r w:rsidDel="00000000" w:rsidR="00000000" w:rsidRPr="00000000">
              <w:rPr>
                <w:i w:val="0"/>
                <w:smallCaps w:val="0"/>
                <w:strike w:val="0"/>
                <w:color w:val="000000"/>
                <w:sz w:val="22"/>
                <w:szCs w:val="22"/>
                <w:u w:val="none"/>
                <w:shd w:fill="auto" w:val="clear"/>
                <w:vertAlign w:val="baseline"/>
                <w:rtl w:val="0"/>
              </w:rPr>
              <w:t xml:space="preserve">1.3.1. Flow Figma</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f1g4qwc91jtb">
            <w:r w:rsidDel="00000000" w:rsidR="00000000" w:rsidRPr="00000000">
              <w:rPr>
                <w:i w:val="0"/>
                <w:smallCaps w:val="0"/>
                <w:strike w:val="0"/>
                <w:color w:val="000000"/>
                <w:sz w:val="22"/>
                <w:szCs w:val="22"/>
                <w:u w:val="none"/>
                <w:shd w:fill="auto" w:val="clear"/>
                <w:vertAlign w:val="baseline"/>
                <w:rtl w:val="0"/>
              </w:rPr>
              <w:t xml:space="preserve">1.3.2. Các phần điều chỉnh ở miniapp cũ</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pdpe30q9nem7">
            <w:r w:rsidDel="00000000" w:rsidR="00000000" w:rsidRPr="00000000">
              <w:rPr>
                <w:i w:val="0"/>
                <w:smallCaps w:val="0"/>
                <w:strike w:val="0"/>
                <w:color w:val="000000"/>
                <w:sz w:val="22"/>
                <w:szCs w:val="22"/>
                <w:u w:val="none"/>
                <w:shd w:fill="auto" w:val="clear"/>
                <w:vertAlign w:val="baseline"/>
                <w:rtl w:val="0"/>
              </w:rPr>
              <w:t xml:space="preserve">1.3.2.1. Scr: Trang chủ Chứng Chỉ Quỹ (miniapp cũ)</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47luzyu6kdc1">
            <w:r w:rsidDel="00000000" w:rsidR="00000000" w:rsidRPr="00000000">
              <w:rPr>
                <w:i w:val="0"/>
                <w:smallCaps w:val="0"/>
                <w:strike w:val="0"/>
                <w:color w:val="000000"/>
                <w:sz w:val="22"/>
                <w:szCs w:val="22"/>
                <w:u w:val="none"/>
                <w:shd w:fill="auto" w:val="clear"/>
                <w:vertAlign w:val="baseline"/>
                <w:rtl w:val="0"/>
              </w:rPr>
              <w:t xml:space="preserve">1.3.2.2. Block khám phá ngay</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j9y8phhsajfs">
            <w:r w:rsidDel="00000000" w:rsidR="00000000" w:rsidRPr="00000000">
              <w:rPr>
                <w:i w:val="0"/>
                <w:smallCaps w:val="0"/>
                <w:strike w:val="0"/>
                <w:color w:val="000000"/>
                <w:sz w:val="22"/>
                <w:szCs w:val="22"/>
                <w:u w:val="none"/>
                <w:shd w:fill="auto" w:val="clear"/>
                <w:vertAlign w:val="baseline"/>
                <w:rtl w:val="0"/>
              </w:rPr>
              <w:t xml:space="preserve">1.3.2.3. Block tài sản</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ye447zf2qq9">
            <w:r w:rsidDel="00000000" w:rsidR="00000000" w:rsidRPr="00000000">
              <w:rPr>
                <w:i w:val="0"/>
                <w:smallCaps w:val="0"/>
                <w:strike w:val="0"/>
                <w:color w:val="000000"/>
                <w:sz w:val="22"/>
                <w:szCs w:val="22"/>
                <w:u w:val="none"/>
                <w:shd w:fill="auto" w:val="clear"/>
                <w:vertAlign w:val="baseline"/>
                <w:rtl w:val="0"/>
              </w:rPr>
              <w:t xml:space="preserve">1.3.2.4. Message box Nâng cấp tài khoản</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odgsuvvf11rj">
            <w:r w:rsidDel="00000000" w:rsidR="00000000" w:rsidRPr="00000000">
              <w:rPr>
                <w:i w:val="0"/>
                <w:smallCaps w:val="0"/>
                <w:strike w:val="0"/>
                <w:color w:val="000000"/>
                <w:sz w:val="22"/>
                <w:szCs w:val="22"/>
                <w:u w:val="none"/>
                <w:shd w:fill="auto" w:val="clear"/>
                <w:vertAlign w:val="baseline"/>
                <w:rtl w:val="0"/>
              </w:rPr>
              <w:t xml:space="preserve">1.3.2.5. Floating banner</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198ui3vd149d">
            <w:r w:rsidDel="00000000" w:rsidR="00000000" w:rsidRPr="00000000">
              <w:rPr>
                <w:i w:val="0"/>
                <w:smallCaps w:val="0"/>
                <w:strike w:val="0"/>
                <w:color w:val="000000"/>
                <w:sz w:val="22"/>
                <w:szCs w:val="22"/>
                <w:u w:val="none"/>
                <w:shd w:fill="auto" w:val="clear"/>
                <w:vertAlign w:val="baseline"/>
                <w:rtl w:val="0"/>
              </w:rPr>
              <w:t xml:space="preserve">1.3.2.6. Bottomsheet Nâng cấp tài khoản</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lexgaa95eg3d">
            <w:r w:rsidDel="00000000" w:rsidR="00000000" w:rsidRPr="00000000">
              <w:rPr>
                <w:i w:val="0"/>
                <w:smallCaps w:val="0"/>
                <w:strike w:val="0"/>
                <w:color w:val="000000"/>
                <w:sz w:val="22"/>
                <w:szCs w:val="22"/>
                <w:u w:val="none"/>
                <w:shd w:fill="auto" w:val="clear"/>
                <w:vertAlign w:val="baseline"/>
                <w:rtl w:val="0"/>
              </w:rPr>
              <w:t xml:space="preserve">1.3.2.7. Pop-up chặn mua &amp; mở tài khoản</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4kz99hx31l4j">
            <w:r w:rsidDel="00000000" w:rsidR="00000000" w:rsidRPr="00000000">
              <w:rPr>
                <w:i w:val="0"/>
                <w:smallCaps w:val="0"/>
                <w:strike w:val="0"/>
                <w:color w:val="000000"/>
                <w:sz w:val="22"/>
                <w:szCs w:val="22"/>
                <w:u w:val="none"/>
                <w:shd w:fill="auto" w:val="clear"/>
                <w:vertAlign w:val="baseline"/>
                <w:rtl w:val="0"/>
              </w:rPr>
              <w:t xml:space="preserve">1.3.3. Các phần điều chỉnh ở miniapp mới</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yrtcxv3bu58r">
            <w:r w:rsidDel="00000000" w:rsidR="00000000" w:rsidRPr="00000000">
              <w:rPr>
                <w:i w:val="0"/>
                <w:smallCaps w:val="0"/>
                <w:strike w:val="0"/>
                <w:color w:val="000000"/>
                <w:sz w:val="22"/>
                <w:szCs w:val="22"/>
                <w:u w:val="none"/>
                <w:shd w:fill="auto" w:val="clear"/>
                <w:vertAlign w:val="baseline"/>
                <w:rtl w:val="0"/>
              </w:rPr>
              <w:t xml:space="preserve">1.3.3.1. Scr: TermsNConditions Chứng Chỉ Quỹ CVS</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id5uiswoisan">
            <w:r w:rsidDel="00000000" w:rsidR="00000000" w:rsidRPr="00000000">
              <w:rPr>
                <w:i w:val="0"/>
                <w:smallCaps w:val="0"/>
                <w:strike w:val="0"/>
                <w:color w:val="000000"/>
                <w:sz w:val="22"/>
                <w:szCs w:val="22"/>
                <w:u w:val="none"/>
                <w:shd w:fill="auto" w:val="clear"/>
                <w:vertAlign w:val="baseline"/>
                <w:rtl w:val="0"/>
              </w:rPr>
              <w:t xml:space="preserve">1.3.3.2. BTS Giới thiệu CVS</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50waly2a7qu1">
            <w:r w:rsidDel="00000000" w:rsidR="00000000" w:rsidRPr="00000000">
              <w:rPr>
                <w:i w:val="0"/>
                <w:smallCaps w:val="0"/>
                <w:strike w:val="0"/>
                <w:color w:val="000000"/>
                <w:sz w:val="22"/>
                <w:szCs w:val="22"/>
                <w:u w:val="none"/>
                <w:shd w:fill="auto" w:val="clear"/>
                <w:vertAlign w:val="baseline"/>
                <w:rtl w:val="0"/>
              </w:rPr>
              <w:t xml:space="preserve">1.3.3.3. Scr: Trang chủ Chứng Chỉ Quỹ (miniapp mới)</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gt8wdkd2wzw5">
            <w:r w:rsidDel="00000000" w:rsidR="00000000" w:rsidRPr="00000000">
              <w:rPr>
                <w:i w:val="0"/>
                <w:smallCaps w:val="0"/>
                <w:strike w:val="0"/>
                <w:color w:val="000000"/>
                <w:sz w:val="22"/>
                <w:szCs w:val="22"/>
                <w:u w:val="none"/>
                <w:shd w:fill="auto" w:val="clear"/>
                <w:vertAlign w:val="baseline"/>
                <w:rtl w:val="0"/>
              </w:rPr>
              <w:t xml:space="preserve">1.3.3.4. Block Khám phá ngay</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jdgxs">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2. Nghiệp vụ: Mở tài khoản</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2.1. Tổng quan</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2.2. Flow chart</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vzqlpbtke9c">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Link flowchart</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ihyt597gst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Điều kiện chứng từ KYC</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 Mô tả chi tiết</w:t>
              <w:tab/>
              <w:t xml:space="preserve">29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2.3.1. Banner Mở tài khoản</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2.3.2. PopUp thông báo Chưa đủ 18 tuổi</w:t>
              <w:tab/>
              <w:t xml:space="preserve">30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2.3.3. PopUp thông báo Tài khoản đang chờ xác thực</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m7tfe7jrs86">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2.3.4. PopUp thông báo cập nhật KYC</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2.3.5. Bottomsheet Mở tài khoản</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tu3lgvfncy3">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2.3.6. Bottomsheet Cập nhật mới</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2.3.7. Scr: Form đăng ký (Get Consent)</w:t>
              <w:tab/>
              <w:t xml:space="preserve">35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2.3.8. Scr: Ký hợp đồng</w:t>
              <w:tab/>
              <w:t xml:space="preserve">38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bti73q6xot5">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2.3.9. Scr: Thông tin đăng ký</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2.3.10. Scr: Xem hợp đồng</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2.3.11. Scr: Xem chính sách</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2.3.12. Scr: Mở tài khoản thành công</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273ucpkxksq">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3. Mở tài khoản CCQ x CK</w:t>
              <w:tab/>
              <w:t xml:space="preserve">45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875lf367yl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3.1. Tổng quan</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kqalmohd4b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3.2. Flow chart</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b0g218ujbk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Rule kiểm tra địa chỉ liên hệ</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bg083adwir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Rule rút gọn địa chỉ liên hệ</w:t>
              <w:tab/>
              <w:t xml:space="preserve">50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e5txahwri1">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3.3. Mô tả chi tiết</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vgrbmd39hrf">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3.3.1. Scr: Ký hợp đồng CCQ &amp; CK</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cnab6pbisv">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3.3.2. Scr: Ký hợp đồng CCQ</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ktb0hv2y79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3.3.3. Pop-up cập nhật địa chỉ</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gifttqzpxfz">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3.3.4. Scr: Thông tin bổ sung</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tldinfyod57v">
            <w:r w:rsidDel="00000000" w:rsidR="00000000" w:rsidRPr="00000000">
              <w:rPr>
                <w:i w:val="0"/>
                <w:smallCaps w:val="0"/>
                <w:strike w:val="0"/>
                <w:color w:val="000000"/>
                <w:u w:val="none"/>
                <w:shd w:fill="auto" w:val="clear"/>
                <w:vertAlign w:val="baseline"/>
                <w:rtl w:val="0"/>
              </w:rPr>
              <w:t xml:space="preserve">3.3.5. Scr: Mở tài khoản thành công + cập nhật thông tin CK</w:t>
              <w:tab/>
              <w:t xml:space="preserve">59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wgumqux9i8kh">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4. VSD từ chối</w:t>
              <w:tab/>
              <w:t xml:space="preserve">61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ttwpx1fltyi0">
            <w:r w:rsidDel="00000000" w:rsidR="00000000" w:rsidRPr="00000000">
              <w:rPr>
                <w:i w:val="0"/>
                <w:smallCaps w:val="0"/>
                <w:strike w:val="0"/>
                <w:color w:val="000000"/>
                <w:sz w:val="22"/>
                <w:szCs w:val="22"/>
                <w:u w:val="none"/>
                <w:shd w:fill="auto" w:val="clear"/>
                <w:vertAlign w:val="baseline"/>
                <w:rtl w:val="0"/>
              </w:rPr>
              <w:t xml:space="preserve">Tổng quan</w:t>
              <w:tab/>
              <w:t xml:space="preserve">61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izzr4f3l5wb">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4.1.1. Banner Cập nhật tài khoản</w:t>
              <w:tab/>
              <w:t xml:space="preserve">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3bpmvf0ubye">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4.1.2. Bottomsheet Cập nhật tài khoản</w:t>
              <w:tab/>
              <w:t xml:space="preserve">61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9rngp5eu7erb">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5. Nghiệp vụ: Quản lý tài khoản (Tiện ích)</w:t>
              <w:tab/>
              <w:t xml:space="preserve">62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f0yzd5fot3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5.1. Tổng quan</w:t>
              <w:tab/>
              <w:t xml:space="preserve">62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0vp19wyut4a">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 Mô tả chi tiết</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rdi17k1ly6o">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5.2.1. Scr: Tiện ích TH1</w:t>
              <w:tab/>
              <w:t xml:space="preserve">63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s4497gvf7tn">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5.2.2. Scr: Tiện ích TH2</w:t>
              <w:tab/>
              <w:t xml:space="preserve">65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pmkofx41a4v">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5.2.3. Scr: Tiện ích TH3</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7gumak5749l">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5.2.4. Scr: Tiện ích TH4</w:t>
              <w:tab/>
              <w:t xml:space="preserve">67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mjalu9t30an">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5.2.5. Scr: Tiện ích TH5</w:t>
              <w:tab/>
              <w:t xml:space="preserve">68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dcy4ufyokg">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5.2.6. Scr: Tiện ích TH6</w:t>
              <w:tab/>
              <w:t xml:space="preserve">69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z3snrt5vg3p">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5.2.7. Scr: Thông tin nhà đầu tư</w:t>
              <w:tab/>
              <w:t xml:space="preserve">70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ykpmswbvcrd">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5.2.8. Scr: Thông tin nhà đầu tư (trường hợp tài khoản bị từ chối)</w:t>
              <w:tab/>
              <w:t xml:space="preserve">71</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7w1s11r46t5">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5.2.9. Scr: Hợp đồng mở tài khoản</w:t>
              <w:tab/>
              <w:t xml:space="preserve">72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r5p3a9p1o3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5.2.10. Bottomsheet Cập nhật mới</w:t>
              <w:tab/>
              <w:t xml:space="preserve">74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apcn7whjvv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5.2.11. Scr: Tài khoản đã mở với công ty quỹ</w:t>
              <w:tab/>
              <w:t xml:space="preserve">75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pvxz0bhb12">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5.2.12. Scr: Chi tiết tài khoản</w:t>
              <w:tab/>
              <w:t xml:space="preserve">76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wh1wy7l0b8w">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6. Hiển thị sản phẩm</w:t>
              <w:tab/>
              <w:t xml:space="preserve">76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uqh4vf9ofzz">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6.1. Tổng quan</w:t>
              <w:tab/>
              <w:t xml:space="preserve">76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gxusqfkummo">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 Mô tả chi tiết</w:t>
              <w:tab/>
              <w:t xml:space="preserve">78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j6ie5aqce7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6.2.1. Scr: Danh sách quỹ</w:t>
              <w:tab/>
              <w:t xml:space="preserve">78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whl37v8i32a">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6.2.2. Scr: Chi tiết quỹ</w:t>
              <w:tab/>
              <w:t xml:space="preserve">81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b035wkt78zn">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6.2.3. Bottomsheet Info loại quỹ</w:t>
              <w:tab/>
              <w:t xml:space="preserve">83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69g2k8916q4">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6.2.4. Block Kết quả hoạt động</w:t>
              <w:tab/>
              <w:t xml:space="preserve">85</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6d55j3ppg7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6.2.5. Block Thông tin quỹ</w:t>
              <w:tab/>
              <w:t xml:space="preserve">85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4jlkaeo0lpa">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6.2.6. Bottomsheet Lịch giao dịch</w:t>
              <w:tab/>
              <w:t xml:space="preserve">87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ugehf1s45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6.2.7. Rule hiển thị lịch giao dịch</w:t>
              <w:tab/>
              <w:t xml:space="preserve">89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aqssy9w3b24">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6.2.8. Bottomsheet Phí bán (khi không có phí chuyển tiền)</w:t>
              <w:tab/>
              <w:t xml:space="preserve">91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n65d3qg2abvv">
            <w:r w:rsidDel="00000000" w:rsidR="00000000" w:rsidRPr="00000000">
              <w:rPr>
                <w:i w:val="0"/>
                <w:smallCaps w:val="0"/>
                <w:strike w:val="0"/>
                <w:color w:val="000000"/>
                <w:u w:val="none"/>
                <w:shd w:fill="auto" w:val="clear"/>
                <w:vertAlign w:val="baseline"/>
                <w:rtl w:val="0"/>
              </w:rPr>
              <w:t xml:space="preserve">6.2.9. Bottomsheet Phí mua (khi có phí chuyển tiền)</w:t>
              <w:tab/>
              <w:t xml:space="preserve">91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y4ot7yrrxf6l">
            <w:r w:rsidDel="00000000" w:rsidR="00000000" w:rsidRPr="00000000">
              <w:rPr>
                <w:i w:val="0"/>
                <w:smallCaps w:val="0"/>
                <w:strike w:val="0"/>
                <w:color w:val="000000"/>
                <w:u w:val="none"/>
                <w:shd w:fill="auto" w:val="clear"/>
                <w:vertAlign w:val="baseline"/>
                <w:rtl w:val="0"/>
              </w:rPr>
              <w:t xml:space="preserve">6.2.10. Bottomsheet Phí bán (khi có phí chuyển tiền)</w:t>
              <w:tab/>
              <w:t xml:space="preserve">92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ac74io2il3nu">
            <w:r w:rsidDel="00000000" w:rsidR="00000000" w:rsidRPr="00000000">
              <w:rPr>
                <w:i w:val="0"/>
                <w:smallCaps w:val="0"/>
                <w:strike w:val="0"/>
                <w:color w:val="000000"/>
                <w:u w:val="none"/>
                <w:shd w:fill="auto" w:val="clear"/>
                <w:vertAlign w:val="baseline"/>
                <w:rtl w:val="0"/>
              </w:rPr>
              <w:t xml:space="preserve">6.2.11. Scr: Chi tiết công ty quỹ</w:t>
              <w:tab/>
              <w:t xml:space="preserve">94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0m55a19wptf">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7. Nghiệp vụ: Mua chứng chỉ quỹ</w:t>
              <w:tab/>
              <w:t xml:space="preserve">95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3f5ecnbhio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7.1. Tổng quan</w:t>
              <w:tab/>
              <w:t xml:space="preserve">95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pm5n0comqj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7.2. Flowchart</w:t>
              <w:tab/>
              <w:t xml:space="preserve">96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gbb6an9eun">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 Mô tả chi tiết</w:t>
              <w:tab/>
              <w:t xml:space="preserve">97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8f6lw2hczaq">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 Scr: Đặt lệnh mua</w:t>
              <w:tab/>
              <w:t xml:space="preserve">97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rizxzd7wd3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7.3.2. Scr: Thanh toán lệnh mua</w:t>
              <w:tab/>
              <w:t xml:space="preserve">99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k0bbjmny9j">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7.3.3. Bottomsheet Thời gian giao dịch</w:t>
              <w:tab/>
              <w:t xml:space="preserve">102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pngg4al3dz4">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7.3.4. Scr: Kết quả giao dịch - Đang xử lý</w:t>
              <w:tab/>
              <w:t xml:space="preserve">103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plaai2ioa4">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7.3.5. Scr: Kết quả giao dịch - Thành công</w:t>
              <w:tab/>
              <w:t xml:space="preserve">104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dvzxhkagzt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7.3.6. Scr: Kết quả giao dịch - Thất bại</w:t>
              <w:tab/>
              <w:t xml:space="preserve">105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on80150uldb">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7.3.7. Pop-up Không đủ số dư</w:t>
              <w:tab/>
              <w:t xml:space="preserve">105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7yx27acw80p">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7.3.8. Bottomsheet Chọn nguồn tiền</w:t>
              <w:tab/>
              <w:t xml:space="preserve">106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bxwcfbxmzql">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7.3.9. Scr: Xem chi tiết lệnh mua (Đặt lệnh)</w:t>
              <w:tab/>
              <w:t xml:space="preserve">107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jywy2uxthr6">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7.3.10. Scr: Xem chi tiết lệnh mua (Đặt lệnh thất bại)</w:t>
              <w:tab/>
              <w:t xml:space="preserve">109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tcijhiczs2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7.3.11. Scr: Xem chi tiết lệnh mua (Khớp lệnh)</w:t>
              <w:tab/>
              <w:t xml:space="preserve">110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7esye5uqbj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7.3.12. Scr: Xem chi tiết lệnh mua (Hoàn thành)</w:t>
              <w:tab/>
              <w:t xml:space="preserve">113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6j70r7dphi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7.3.13. Scr: Xem chi tiết lệnh mua (Không khớp)</w:t>
              <w:tab/>
              <w:t xml:space="preserve">114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n0vls89ime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7.3.14. Scr: Xem chi tiết lệnh mua (Không khớp hoàn tiền)</w:t>
              <w:tab/>
              <w:t xml:space="preserve">115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f0c0ekdqc3uc">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7.3.15. Scr: Xem chi tiết giao dịch (Thành công</w:t>
            </w:r>
          </w:hyperlink>
          <w:hyperlink w:anchor="_heading=h.f0c0ekdqc3uc">
            <w:r w:rsidDel="00000000" w:rsidR="00000000" w:rsidRPr="00000000">
              <w:rPr>
                <w:i w:val="0"/>
                <w:smallCaps w:val="0"/>
                <w:strike w:val="0"/>
                <w:color w:val="000000"/>
                <w:sz w:val="20"/>
                <w:szCs w:val="20"/>
                <w:u w:val="none"/>
                <w:shd w:fill="auto" w:val="clear"/>
                <w:vertAlign w:val="baseline"/>
                <w:rtl w:val="0"/>
              </w:rPr>
              <w:t xml:space="preserve">)</w:t>
              <w:tab/>
              <w:t xml:space="preserve">117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6rtvn81oqzpa">
            <w:r w:rsidDel="00000000" w:rsidR="00000000" w:rsidRPr="00000000">
              <w:rPr>
                <w:i w:val="0"/>
                <w:smallCaps w:val="0"/>
                <w:strike w:val="0"/>
                <w:color w:val="000000"/>
                <w:sz w:val="20"/>
                <w:szCs w:val="20"/>
                <w:u w:val="none"/>
                <w:shd w:fill="auto" w:val="clear"/>
                <w:vertAlign w:val="baseline"/>
                <w:rtl w:val="0"/>
              </w:rPr>
              <w:t xml:space="preserve">7.3.16. Scr: Xem chi tiết giao dịch (Thất bại)</w:t>
              <w:tab/>
              <w:t xml:space="preserve">118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sv212i9de21r">
            <w:r w:rsidDel="00000000" w:rsidR="00000000" w:rsidRPr="00000000">
              <w:rPr>
                <w:i w:val="0"/>
                <w:smallCaps w:val="0"/>
                <w:strike w:val="0"/>
                <w:color w:val="000000"/>
                <w:sz w:val="20"/>
                <w:szCs w:val="20"/>
                <w:u w:val="none"/>
                <w:shd w:fill="auto" w:val="clear"/>
                <w:vertAlign w:val="baseline"/>
                <w:rtl w:val="0"/>
              </w:rPr>
              <w:t xml:space="preserve">7.3.17. Scr: Xem chi tiết giao dịch (Đang xử lý)</w:t>
              <w:tab/>
              <w:t xml:space="preserve">119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rPr>
              <w:b w:val="1"/>
              <w:i w:val="0"/>
              <w:smallCaps w:val="0"/>
              <w:strike w:val="0"/>
              <w:color w:val="000000"/>
              <w:u w:val="none"/>
              <w:shd w:fill="auto" w:val="clear"/>
              <w:vertAlign w:val="baseline"/>
            </w:rPr>
          </w:pPr>
          <w:hyperlink w:anchor="_heading=h.fi10kppkt103">
            <w:r w:rsidDel="00000000" w:rsidR="00000000" w:rsidRPr="00000000">
              <w:rPr>
                <w:b w:val="1"/>
                <w:i w:val="0"/>
                <w:smallCaps w:val="0"/>
                <w:strike w:val="0"/>
                <w:color w:val="000000"/>
                <w:u w:val="none"/>
                <w:shd w:fill="auto" w:val="clear"/>
                <w:vertAlign w:val="baseline"/>
                <w:rtl w:val="0"/>
              </w:rPr>
              <w:t xml:space="preserve">8. Nghiệp vụ: Hủy lệnh mua chứng chỉ quỹ</w:t>
              <w:tab/>
              <w:t xml:space="preserve">121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8ftii45503br">
            <w:r w:rsidDel="00000000" w:rsidR="00000000" w:rsidRPr="00000000">
              <w:rPr>
                <w:i w:val="0"/>
                <w:smallCaps w:val="0"/>
                <w:strike w:val="0"/>
                <w:color w:val="000000"/>
                <w:sz w:val="20"/>
                <w:szCs w:val="20"/>
                <w:u w:val="none"/>
                <w:shd w:fill="auto" w:val="clear"/>
                <w:vertAlign w:val="baseline"/>
                <w:rtl w:val="0"/>
              </w:rPr>
              <w:t xml:space="preserve">8.1. Tổng quan</w:t>
              <w:tab/>
              <w:t xml:space="preserve">121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mer6q7es49a0">
            <w:r w:rsidDel="00000000" w:rsidR="00000000" w:rsidRPr="00000000">
              <w:rPr>
                <w:i w:val="0"/>
                <w:smallCaps w:val="0"/>
                <w:strike w:val="0"/>
                <w:color w:val="000000"/>
                <w:sz w:val="20"/>
                <w:szCs w:val="20"/>
                <w:u w:val="none"/>
                <w:shd w:fill="auto" w:val="clear"/>
                <w:vertAlign w:val="baseline"/>
                <w:rtl w:val="0"/>
              </w:rPr>
              <w:t xml:space="preserve">8.2. Flowchart</w:t>
              <w:tab/>
              <w:t xml:space="preserve">122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7f9m74rirkkq">
            <w:r w:rsidDel="00000000" w:rsidR="00000000" w:rsidRPr="00000000">
              <w:rPr>
                <w:i w:val="0"/>
                <w:smallCaps w:val="0"/>
                <w:strike w:val="0"/>
                <w:color w:val="000000"/>
                <w:sz w:val="20"/>
                <w:szCs w:val="20"/>
                <w:u w:val="none"/>
                <w:shd w:fill="auto" w:val="clear"/>
                <w:vertAlign w:val="baseline"/>
                <w:rtl w:val="0"/>
              </w:rPr>
              <w:t xml:space="preserve">8.3. Mô tả chi tiết</w:t>
              <w:tab/>
              <w:t xml:space="preserve">123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39e72siht44f">
            <w:r w:rsidDel="00000000" w:rsidR="00000000" w:rsidRPr="00000000">
              <w:rPr>
                <w:i w:val="0"/>
                <w:smallCaps w:val="0"/>
                <w:strike w:val="0"/>
                <w:color w:val="000000"/>
                <w:sz w:val="20"/>
                <w:szCs w:val="20"/>
                <w:u w:val="none"/>
                <w:shd w:fill="auto" w:val="clear"/>
                <w:vertAlign w:val="baseline"/>
                <w:rtl w:val="0"/>
              </w:rPr>
              <w:t xml:space="preserve">8.3.1. Pop-up Xác nhận hủy</w:t>
              <w:tab/>
              <w:t xml:space="preserve">123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r01swfsvsiv7">
            <w:r w:rsidDel="00000000" w:rsidR="00000000" w:rsidRPr="00000000">
              <w:rPr>
                <w:i w:val="0"/>
                <w:smallCaps w:val="0"/>
                <w:strike w:val="0"/>
                <w:color w:val="000000"/>
                <w:sz w:val="20"/>
                <w:szCs w:val="20"/>
                <w:u w:val="none"/>
                <w:shd w:fill="auto" w:val="clear"/>
                <w:vertAlign w:val="baseline"/>
                <w:rtl w:val="0"/>
              </w:rPr>
              <w:t xml:space="preserve">8.3.2. Scr: Xem chi tiết lệnh mua (Đang chờ hủy)</w:t>
              <w:tab/>
              <w:t xml:space="preserve">124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i8n7231xvcw9">
            <w:r w:rsidDel="00000000" w:rsidR="00000000" w:rsidRPr="00000000">
              <w:rPr>
                <w:i w:val="0"/>
                <w:smallCaps w:val="0"/>
                <w:strike w:val="0"/>
                <w:color w:val="000000"/>
                <w:sz w:val="20"/>
                <w:szCs w:val="20"/>
                <w:u w:val="none"/>
                <w:shd w:fill="auto" w:val="clear"/>
                <w:vertAlign w:val="baseline"/>
                <w:rtl w:val="0"/>
              </w:rPr>
              <w:t xml:space="preserve">8.3.3. Scr: Xem chi tiết lệnh mua (Đã hủy)</w:t>
              <w:tab/>
              <w:t xml:space="preserve">125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smogkdx10xew">
            <w:r w:rsidDel="00000000" w:rsidR="00000000" w:rsidRPr="00000000">
              <w:rPr>
                <w:i w:val="0"/>
                <w:smallCaps w:val="0"/>
                <w:strike w:val="0"/>
                <w:color w:val="000000"/>
                <w:sz w:val="20"/>
                <w:szCs w:val="20"/>
                <w:u w:val="none"/>
                <w:shd w:fill="auto" w:val="clear"/>
                <w:vertAlign w:val="baseline"/>
                <w:rtl w:val="0"/>
              </w:rPr>
              <w:t xml:space="preserve">8.3.4. Scr: Xem chi tiết giao dịch (Thất bại do user hủy lệnh)</w:t>
              <w:tab/>
              <w:t xml:space="preserve">127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rPr>
              <w:b w:val="1"/>
              <w:i w:val="0"/>
              <w:smallCaps w:val="0"/>
              <w:strike w:val="0"/>
              <w:color w:val="000000"/>
              <w:u w:val="none"/>
              <w:shd w:fill="auto" w:val="clear"/>
              <w:vertAlign w:val="baseline"/>
            </w:rPr>
          </w:pPr>
          <w:hyperlink w:anchor="_heading=h.ffxpeofdmp80">
            <w:r w:rsidDel="00000000" w:rsidR="00000000" w:rsidRPr="00000000">
              <w:rPr>
                <w:b w:val="1"/>
                <w:i w:val="0"/>
                <w:smallCaps w:val="0"/>
                <w:strike w:val="0"/>
                <w:color w:val="000000"/>
                <w:u w:val="none"/>
                <w:shd w:fill="auto" w:val="clear"/>
                <w:vertAlign w:val="baseline"/>
                <w:rtl w:val="0"/>
              </w:rPr>
              <w:t xml:space="preserve">9. Lịch sử</w:t>
              <w:tab/>
              <w:t xml:space="preserve">128</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o6v0n7r183ij">
            <w:r w:rsidDel="00000000" w:rsidR="00000000" w:rsidRPr="00000000">
              <w:rPr>
                <w:i w:val="0"/>
                <w:smallCaps w:val="0"/>
                <w:strike w:val="0"/>
                <w:color w:val="000000"/>
                <w:sz w:val="20"/>
                <w:szCs w:val="20"/>
                <w:u w:val="none"/>
                <w:shd w:fill="auto" w:val="clear"/>
                <w:vertAlign w:val="baseline"/>
                <w:rtl w:val="0"/>
              </w:rPr>
              <w:t xml:space="preserve">9.1. Tổng quan</w:t>
              <w:tab/>
              <w:t xml:space="preserve">128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uk7lvmbftktt">
            <w:r w:rsidDel="00000000" w:rsidR="00000000" w:rsidRPr="00000000">
              <w:rPr>
                <w:i w:val="0"/>
                <w:smallCaps w:val="0"/>
                <w:strike w:val="0"/>
                <w:color w:val="000000"/>
                <w:sz w:val="20"/>
                <w:szCs w:val="20"/>
                <w:u w:val="none"/>
                <w:shd w:fill="auto" w:val="clear"/>
                <w:vertAlign w:val="baseline"/>
                <w:rtl w:val="0"/>
              </w:rPr>
              <w:t xml:space="preserve">9.2. Mô tả chi tiết</w:t>
              <w:tab/>
              <w:t xml:space="preserve">129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tz069h92eli1">
            <w:r w:rsidDel="00000000" w:rsidR="00000000" w:rsidRPr="00000000">
              <w:rPr>
                <w:i w:val="0"/>
                <w:smallCaps w:val="0"/>
                <w:strike w:val="0"/>
                <w:color w:val="000000"/>
                <w:sz w:val="20"/>
                <w:szCs w:val="20"/>
                <w:u w:val="none"/>
                <w:shd w:fill="auto" w:val="clear"/>
                <w:vertAlign w:val="baseline"/>
                <w:rtl w:val="0"/>
              </w:rPr>
              <w:t xml:space="preserve">9.2.1. Scr: Lịch sử lệnh</w:t>
              <w:tab/>
              <w:t xml:space="preserve">129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hp3lo4gne660">
            <w:r w:rsidDel="00000000" w:rsidR="00000000" w:rsidRPr="00000000">
              <w:rPr>
                <w:i w:val="0"/>
                <w:smallCaps w:val="0"/>
                <w:strike w:val="0"/>
                <w:color w:val="000000"/>
                <w:sz w:val="20"/>
                <w:szCs w:val="20"/>
                <w:u w:val="none"/>
                <w:shd w:fill="auto" w:val="clear"/>
                <w:vertAlign w:val="baseline"/>
                <w:rtl w:val="0"/>
              </w:rPr>
              <w:t xml:space="preserve">9.2.2. Scr: Lịch sử lệnh trống</w:t>
              <w:tab/>
              <w:t xml:space="preserve">131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rPr>
              <w:b w:val="1"/>
              <w:i w:val="0"/>
              <w:smallCaps w:val="0"/>
              <w:strike w:val="0"/>
              <w:color w:val="000000"/>
              <w:u w:val="none"/>
              <w:shd w:fill="auto" w:val="clear"/>
              <w:vertAlign w:val="baseline"/>
            </w:rPr>
          </w:pPr>
          <w:hyperlink w:anchor="_heading=h.kxgu5c5q3ov0">
            <w:r w:rsidDel="00000000" w:rsidR="00000000" w:rsidRPr="00000000">
              <w:rPr>
                <w:b w:val="1"/>
                <w:i w:val="0"/>
                <w:smallCaps w:val="0"/>
                <w:strike w:val="0"/>
                <w:color w:val="000000"/>
                <w:u w:val="none"/>
                <w:shd w:fill="auto" w:val="clear"/>
                <w:vertAlign w:val="baseline"/>
                <w:rtl w:val="0"/>
              </w:rPr>
              <w:t xml:space="preserve">10. Nghiệp vụ: Quản lý tài sản</w:t>
              <w:tab/>
              <w:t xml:space="preserve">132</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hioync2dvb21">
            <w:r w:rsidDel="00000000" w:rsidR="00000000" w:rsidRPr="00000000">
              <w:rPr>
                <w:i w:val="0"/>
                <w:smallCaps w:val="0"/>
                <w:strike w:val="0"/>
                <w:color w:val="000000"/>
                <w:sz w:val="20"/>
                <w:szCs w:val="20"/>
                <w:u w:val="none"/>
                <w:shd w:fill="auto" w:val="clear"/>
                <w:vertAlign w:val="baseline"/>
                <w:rtl w:val="0"/>
              </w:rPr>
              <w:t xml:space="preserve">10.1. Tổng quan</w:t>
              <w:tab/>
              <w:t xml:space="preserve">132</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y23bnomlkld7">
            <w:r w:rsidDel="00000000" w:rsidR="00000000" w:rsidRPr="00000000">
              <w:rPr>
                <w:i w:val="0"/>
                <w:smallCaps w:val="0"/>
                <w:strike w:val="0"/>
                <w:color w:val="000000"/>
                <w:sz w:val="20"/>
                <w:szCs w:val="20"/>
                <w:u w:val="none"/>
                <w:shd w:fill="auto" w:val="clear"/>
                <w:vertAlign w:val="baseline"/>
                <w:rtl w:val="0"/>
              </w:rPr>
              <w:t xml:space="preserve">10.2. Mô tả chi tiết</w:t>
              <w:tab/>
              <w:t xml:space="preserve">133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pgsfux41bkdz">
            <w:r w:rsidDel="00000000" w:rsidR="00000000" w:rsidRPr="00000000">
              <w:rPr>
                <w:i w:val="0"/>
                <w:smallCaps w:val="0"/>
                <w:strike w:val="0"/>
                <w:color w:val="000000"/>
                <w:sz w:val="20"/>
                <w:szCs w:val="20"/>
                <w:u w:val="none"/>
                <w:shd w:fill="auto" w:val="clear"/>
                <w:vertAlign w:val="baseline"/>
                <w:rtl w:val="0"/>
              </w:rPr>
              <w:t xml:space="preserve">10.2.1. Block tài sản (Trang chủ)</w:t>
              <w:tab/>
              <w:t xml:space="preserve">133</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7re62on5at7p">
            <w:r w:rsidDel="00000000" w:rsidR="00000000" w:rsidRPr="00000000">
              <w:rPr>
                <w:i w:val="0"/>
                <w:smallCaps w:val="0"/>
                <w:strike w:val="0"/>
                <w:color w:val="000000"/>
                <w:sz w:val="20"/>
                <w:szCs w:val="20"/>
                <w:u w:val="none"/>
                <w:shd w:fill="auto" w:val="clear"/>
                <w:vertAlign w:val="baseline"/>
                <w:rtl w:val="0"/>
              </w:rPr>
              <w:t xml:space="preserve">10.2.2. Block tài sản (Chi tiết quỹ)</w:t>
              <w:tab/>
              <w:t xml:space="preserve">135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d73ju63hmiia">
            <w:r w:rsidDel="00000000" w:rsidR="00000000" w:rsidRPr="00000000">
              <w:rPr>
                <w:i w:val="0"/>
                <w:smallCaps w:val="0"/>
                <w:strike w:val="0"/>
                <w:color w:val="000000"/>
                <w:sz w:val="20"/>
                <w:szCs w:val="20"/>
                <w:u w:val="none"/>
                <w:shd w:fill="auto" w:val="clear"/>
                <w:vertAlign w:val="baseline"/>
                <w:rtl w:val="0"/>
              </w:rPr>
              <w:t xml:space="preserve">10.2.3. Scr: Quỹ của tôi</w:t>
              <w:tab/>
              <w:t xml:space="preserve">136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rPr>
              <w:b w:val="1"/>
              <w:i w:val="0"/>
              <w:smallCaps w:val="0"/>
              <w:strike w:val="0"/>
              <w:color w:val="000000"/>
              <w:u w:val="none"/>
              <w:shd w:fill="auto" w:val="clear"/>
              <w:vertAlign w:val="baseline"/>
            </w:rPr>
          </w:pPr>
          <w:hyperlink w:anchor="_heading=h.yu74zy9m6j6j">
            <w:r w:rsidDel="00000000" w:rsidR="00000000" w:rsidRPr="00000000">
              <w:rPr>
                <w:b w:val="1"/>
                <w:i w:val="0"/>
                <w:smallCaps w:val="0"/>
                <w:strike w:val="0"/>
                <w:color w:val="000000"/>
                <w:u w:val="none"/>
                <w:shd w:fill="auto" w:val="clear"/>
                <w:vertAlign w:val="baseline"/>
                <w:rtl w:val="0"/>
              </w:rPr>
              <w:t xml:space="preserve">11. Nghiệp vụ: Bán chứng chỉ quỹ</w:t>
              <w:tab/>
              <w:t xml:space="preserve">139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fe0i29b6n5a0">
            <w:r w:rsidDel="00000000" w:rsidR="00000000" w:rsidRPr="00000000">
              <w:rPr>
                <w:i w:val="0"/>
                <w:smallCaps w:val="0"/>
                <w:strike w:val="0"/>
                <w:color w:val="000000"/>
                <w:sz w:val="20"/>
                <w:szCs w:val="20"/>
                <w:u w:val="none"/>
                <w:shd w:fill="auto" w:val="clear"/>
                <w:vertAlign w:val="baseline"/>
                <w:rtl w:val="0"/>
              </w:rPr>
              <w:t xml:space="preserve">11.1. Tổng quan</w:t>
              <w:tab/>
              <w:t xml:space="preserve">139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y9z0epjqjbv9">
            <w:r w:rsidDel="00000000" w:rsidR="00000000" w:rsidRPr="00000000">
              <w:rPr>
                <w:i w:val="0"/>
                <w:smallCaps w:val="0"/>
                <w:strike w:val="0"/>
                <w:color w:val="000000"/>
                <w:sz w:val="20"/>
                <w:szCs w:val="20"/>
                <w:u w:val="none"/>
                <w:shd w:fill="auto" w:val="clear"/>
                <w:vertAlign w:val="baseline"/>
                <w:rtl w:val="0"/>
              </w:rPr>
              <w:t xml:space="preserve">11.2. Flowchart</w:t>
              <w:tab/>
              <w:t xml:space="preserve">140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2fgxzuhkmw3f">
            <w:r w:rsidDel="00000000" w:rsidR="00000000" w:rsidRPr="00000000">
              <w:rPr>
                <w:i w:val="0"/>
                <w:smallCaps w:val="0"/>
                <w:strike w:val="0"/>
                <w:color w:val="000000"/>
                <w:sz w:val="20"/>
                <w:szCs w:val="20"/>
                <w:u w:val="none"/>
                <w:shd w:fill="auto" w:val="clear"/>
                <w:vertAlign w:val="baseline"/>
                <w:rtl w:val="0"/>
              </w:rPr>
              <w:t xml:space="preserve">11.3. Mô tả chi tiết</w:t>
              <w:tab/>
              <w:t xml:space="preserve">141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qdvqyxba73u7">
            <w:r w:rsidDel="00000000" w:rsidR="00000000" w:rsidRPr="00000000">
              <w:rPr>
                <w:i w:val="0"/>
                <w:smallCaps w:val="0"/>
                <w:strike w:val="0"/>
                <w:color w:val="000000"/>
                <w:sz w:val="20"/>
                <w:szCs w:val="20"/>
                <w:u w:val="none"/>
                <w:shd w:fill="auto" w:val="clear"/>
                <w:vertAlign w:val="baseline"/>
                <w:rtl w:val="0"/>
              </w:rPr>
              <w:t xml:space="preserve">11.3.1. Scr: Đặt lệnh bán (1 loại tài sản)</w:t>
              <w:tab/>
              <w:t xml:space="preserve">141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g58bf48ryuf5">
            <w:r w:rsidDel="00000000" w:rsidR="00000000" w:rsidRPr="00000000">
              <w:rPr>
                <w:i w:val="0"/>
                <w:smallCaps w:val="0"/>
                <w:strike w:val="0"/>
                <w:color w:val="000000"/>
                <w:sz w:val="20"/>
                <w:szCs w:val="20"/>
                <w:u w:val="none"/>
                <w:shd w:fill="auto" w:val="clear"/>
                <w:vertAlign w:val="baseline"/>
                <w:rtl w:val="0"/>
              </w:rPr>
              <w:t xml:space="preserve">11.3.2. Scr: Đặt lệnh bán (2 loại tài sản)</w:t>
              <w:tab/>
              <w:t xml:space="preserve">144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grfq4k3dcxqg">
            <w:r w:rsidDel="00000000" w:rsidR="00000000" w:rsidRPr="00000000">
              <w:rPr>
                <w:i w:val="0"/>
                <w:smallCaps w:val="0"/>
                <w:strike w:val="0"/>
                <w:color w:val="000000"/>
                <w:sz w:val="20"/>
                <w:szCs w:val="20"/>
                <w:u w:val="none"/>
                <w:shd w:fill="auto" w:val="clear"/>
                <w:vertAlign w:val="baseline"/>
                <w:rtl w:val="0"/>
              </w:rPr>
              <w:t xml:space="preserve">11.3.3. Scr: Đặt lệnh bán - Chi tiết</w:t>
              <w:tab/>
              <w:t xml:space="preserve">147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ingwtlc6x4vq">
            <w:r w:rsidDel="00000000" w:rsidR="00000000" w:rsidRPr="00000000">
              <w:rPr>
                <w:i w:val="0"/>
                <w:smallCaps w:val="0"/>
                <w:strike w:val="0"/>
                <w:color w:val="000000"/>
                <w:sz w:val="20"/>
                <w:szCs w:val="20"/>
                <w:u w:val="none"/>
                <w:shd w:fill="auto" w:val="clear"/>
                <w:vertAlign w:val="baseline"/>
                <w:rtl w:val="0"/>
              </w:rPr>
              <w:t xml:space="preserve">11.3.4. Bottomsheet Thời gian giao dịch</w:t>
              <w:tab/>
              <w:t xml:space="preserve">149</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hz7l2dj92e2r">
            <w:r w:rsidDel="00000000" w:rsidR="00000000" w:rsidRPr="00000000">
              <w:rPr>
                <w:i w:val="0"/>
                <w:smallCaps w:val="0"/>
                <w:strike w:val="0"/>
                <w:color w:val="000000"/>
                <w:sz w:val="20"/>
                <w:szCs w:val="20"/>
                <w:u w:val="none"/>
                <w:shd w:fill="auto" w:val="clear"/>
                <w:vertAlign w:val="baseline"/>
                <w:rtl w:val="0"/>
              </w:rPr>
              <w:t xml:space="preserve">11.3.5. Bottomsheet Số tiền bán tạm tính</w:t>
              <w:tab/>
              <w:t xml:space="preserve">149</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48ag87vn0joy">
            <w:r w:rsidDel="00000000" w:rsidR="00000000" w:rsidRPr="00000000">
              <w:rPr>
                <w:i w:val="0"/>
                <w:smallCaps w:val="0"/>
                <w:strike w:val="0"/>
                <w:color w:val="000000"/>
                <w:sz w:val="20"/>
                <w:szCs w:val="20"/>
                <w:u w:val="none"/>
                <w:shd w:fill="auto" w:val="clear"/>
                <w:vertAlign w:val="baseline"/>
                <w:rtl w:val="0"/>
              </w:rPr>
              <w:t xml:space="preserve">11.3.6. Bottomsheet Phí bán + thuế</w:t>
              <w:tab/>
              <w:t xml:space="preserve">150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jriec7d2haxr">
            <w:r w:rsidDel="00000000" w:rsidR="00000000" w:rsidRPr="00000000">
              <w:rPr>
                <w:i w:val="0"/>
                <w:smallCaps w:val="0"/>
                <w:strike w:val="0"/>
                <w:color w:val="000000"/>
                <w:sz w:val="20"/>
                <w:szCs w:val="20"/>
                <w:u w:val="none"/>
                <w:shd w:fill="auto" w:val="clear"/>
                <w:vertAlign w:val="baseline"/>
                <w:rtl w:val="0"/>
              </w:rPr>
              <w:t xml:space="preserve">11.3.7. Bottomsheet Thông tin tài sản</w:t>
              <w:tab/>
              <w:t xml:space="preserve">150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2aiiefogle0k">
            <w:r w:rsidDel="00000000" w:rsidR="00000000" w:rsidRPr="00000000">
              <w:rPr>
                <w:i w:val="0"/>
                <w:smallCaps w:val="0"/>
                <w:strike w:val="0"/>
                <w:color w:val="000000"/>
                <w:sz w:val="20"/>
                <w:szCs w:val="20"/>
                <w:u w:val="none"/>
                <w:shd w:fill="auto" w:val="clear"/>
                <w:vertAlign w:val="baseline"/>
                <w:rtl w:val="0"/>
              </w:rPr>
              <w:t xml:space="preserve">11.3.8. Scr: Kết quả giao dịch bán - Thành công</w:t>
              <w:tab/>
              <w:t xml:space="preserve">152</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3zrkog4f72lf">
            <w:r w:rsidDel="00000000" w:rsidR="00000000" w:rsidRPr="00000000">
              <w:rPr>
                <w:i w:val="0"/>
                <w:smallCaps w:val="0"/>
                <w:strike w:val="0"/>
                <w:color w:val="000000"/>
                <w:sz w:val="20"/>
                <w:szCs w:val="20"/>
                <w:u w:val="none"/>
                <w:shd w:fill="auto" w:val="clear"/>
                <w:vertAlign w:val="baseline"/>
                <w:rtl w:val="0"/>
              </w:rPr>
              <w:t xml:space="preserve">11.3.9. Scr: Kết quả giao dịch bán - Thất bại</w:t>
              <w:tab/>
              <w:t xml:space="preserve">153</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6rrrl1f8nbs4">
            <w:r w:rsidDel="00000000" w:rsidR="00000000" w:rsidRPr="00000000">
              <w:rPr>
                <w:i w:val="0"/>
                <w:smallCaps w:val="0"/>
                <w:strike w:val="0"/>
                <w:color w:val="000000"/>
                <w:sz w:val="20"/>
                <w:szCs w:val="20"/>
                <w:u w:val="none"/>
                <w:shd w:fill="auto" w:val="clear"/>
                <w:vertAlign w:val="baseline"/>
                <w:rtl w:val="0"/>
              </w:rPr>
              <w:t xml:space="preserve">11.3.10. Scr: Xem chi tiết lệnh bán (Chờ khớp lệnh)</w:t>
              <w:tab/>
              <w:t xml:space="preserve">154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t7iec2g83ic9">
            <w:r w:rsidDel="00000000" w:rsidR="00000000" w:rsidRPr="00000000">
              <w:rPr>
                <w:i w:val="0"/>
                <w:smallCaps w:val="0"/>
                <w:strike w:val="0"/>
                <w:color w:val="000000"/>
                <w:sz w:val="22"/>
                <w:szCs w:val="22"/>
                <w:u w:val="none"/>
                <w:shd w:fill="auto" w:val="clear"/>
                <w:vertAlign w:val="baseline"/>
                <w:rtl w:val="0"/>
              </w:rPr>
              <w:t xml:space="preserve">11.3.11. Scr: Xem chi tiết lệnh bán (Thất bại)</w:t>
              <w:tab/>
              <w:t xml:space="preserve">155</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15k4ol25gkke">
            <w:r w:rsidDel="00000000" w:rsidR="00000000" w:rsidRPr="00000000">
              <w:rPr>
                <w:i w:val="0"/>
                <w:smallCaps w:val="0"/>
                <w:strike w:val="0"/>
                <w:color w:val="000000"/>
                <w:sz w:val="20"/>
                <w:szCs w:val="20"/>
                <w:u w:val="none"/>
                <w:shd w:fill="auto" w:val="clear"/>
                <w:vertAlign w:val="baseline"/>
                <w:rtl w:val="0"/>
              </w:rPr>
              <w:t xml:space="preserve">11.3.12. Scr: Xem chi tiết lệnh bán (Chờ nhận tiền)</w:t>
              <w:tab/>
              <w:t xml:space="preserve">157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w6438z2reug6">
            <w:r w:rsidDel="00000000" w:rsidR="00000000" w:rsidRPr="00000000">
              <w:rPr>
                <w:i w:val="0"/>
                <w:smallCaps w:val="0"/>
                <w:strike w:val="0"/>
                <w:color w:val="000000"/>
                <w:sz w:val="20"/>
                <w:szCs w:val="20"/>
                <w:u w:val="none"/>
                <w:shd w:fill="auto" w:val="clear"/>
                <w:vertAlign w:val="baseline"/>
                <w:rtl w:val="0"/>
              </w:rPr>
              <w:t xml:space="preserve">11.3.13. Scr: Xem chi tiết lệnh bán (Hoàn thành)</w:t>
              <w:tab/>
              <w:t xml:space="preserve">158</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9rixmcufelsr">
            <w:r w:rsidDel="00000000" w:rsidR="00000000" w:rsidRPr="00000000">
              <w:rPr>
                <w:i w:val="0"/>
                <w:smallCaps w:val="0"/>
                <w:strike w:val="0"/>
                <w:color w:val="000000"/>
                <w:sz w:val="22"/>
                <w:szCs w:val="22"/>
                <w:u w:val="none"/>
                <w:shd w:fill="auto" w:val="clear"/>
                <w:vertAlign w:val="baseline"/>
                <w:rtl w:val="0"/>
              </w:rPr>
              <w:t xml:space="preserve">11.3.14. Scr: Xem chi tiết lệnh bán (Hoàn thành)</w:t>
              <w:tab/>
              <w:t xml:space="preserve">159</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uke99hx609iq">
            <w:r w:rsidDel="00000000" w:rsidR="00000000" w:rsidRPr="00000000">
              <w:rPr>
                <w:i w:val="0"/>
                <w:smallCaps w:val="0"/>
                <w:strike w:val="0"/>
                <w:color w:val="000000"/>
                <w:sz w:val="22"/>
                <w:szCs w:val="22"/>
                <w:u w:val="none"/>
                <w:shd w:fill="auto" w:val="clear"/>
                <w:vertAlign w:val="baseline"/>
                <w:rtl w:val="0"/>
              </w:rPr>
              <w:t xml:space="preserve">11.3.15. Scr: Xem chi tiết giao dịch bán</w:t>
              <w:tab/>
              <w:t xml:space="preserve">160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rPr>
              <w:b w:val="1"/>
              <w:i w:val="0"/>
              <w:smallCaps w:val="0"/>
              <w:strike w:val="0"/>
              <w:color w:val="000000"/>
              <w:u w:val="none"/>
              <w:shd w:fill="auto" w:val="clear"/>
              <w:vertAlign w:val="baseline"/>
            </w:rPr>
          </w:pPr>
          <w:hyperlink w:anchor="_heading=h.q69np04slo58">
            <w:r w:rsidDel="00000000" w:rsidR="00000000" w:rsidRPr="00000000">
              <w:rPr>
                <w:b w:val="1"/>
                <w:i w:val="0"/>
                <w:smallCaps w:val="0"/>
                <w:strike w:val="0"/>
                <w:color w:val="000000"/>
                <w:u w:val="none"/>
                <w:shd w:fill="auto" w:val="clear"/>
                <w:vertAlign w:val="baseline"/>
                <w:rtl w:val="0"/>
              </w:rPr>
              <w:t xml:space="preserve">12. Nghiệp vụ: Hủy lệnh bán</w:t>
              <w:tab/>
              <w:t xml:space="preserve">161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sivgazciivor">
            <w:r w:rsidDel="00000000" w:rsidR="00000000" w:rsidRPr="00000000">
              <w:rPr>
                <w:i w:val="0"/>
                <w:smallCaps w:val="0"/>
                <w:strike w:val="0"/>
                <w:color w:val="000000"/>
                <w:sz w:val="20"/>
                <w:szCs w:val="20"/>
                <w:u w:val="none"/>
                <w:shd w:fill="auto" w:val="clear"/>
                <w:vertAlign w:val="baseline"/>
                <w:rtl w:val="0"/>
              </w:rPr>
              <w:t xml:space="preserve">12.1. Tổng quan</w:t>
              <w:tab/>
              <w:t xml:space="preserve">161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d9pqvj11sw0b">
            <w:r w:rsidDel="00000000" w:rsidR="00000000" w:rsidRPr="00000000">
              <w:rPr>
                <w:i w:val="0"/>
                <w:smallCaps w:val="0"/>
                <w:strike w:val="0"/>
                <w:color w:val="000000"/>
                <w:sz w:val="20"/>
                <w:szCs w:val="20"/>
                <w:u w:val="none"/>
                <w:shd w:fill="auto" w:val="clear"/>
                <w:vertAlign w:val="baseline"/>
                <w:rtl w:val="0"/>
              </w:rPr>
              <w:t xml:space="preserve">12.2. Mô tả chi tiết</w:t>
              <w:tab/>
              <w:t xml:space="preserve">162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z0a71xmuq889">
            <w:r w:rsidDel="00000000" w:rsidR="00000000" w:rsidRPr="00000000">
              <w:rPr>
                <w:i w:val="0"/>
                <w:smallCaps w:val="0"/>
                <w:strike w:val="0"/>
                <w:color w:val="000000"/>
                <w:sz w:val="20"/>
                <w:szCs w:val="20"/>
                <w:u w:val="none"/>
                <w:shd w:fill="auto" w:val="clear"/>
                <w:vertAlign w:val="baseline"/>
                <w:rtl w:val="0"/>
              </w:rPr>
              <w:t xml:space="preserve">12.2.1. Scr: Xem chi tiết lệnh bán - Enable button Hủy</w:t>
              <w:tab/>
              <w:t xml:space="preserve">162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3dfikt6m9j2j">
            <w:r w:rsidDel="00000000" w:rsidR="00000000" w:rsidRPr="00000000">
              <w:rPr>
                <w:i w:val="0"/>
                <w:smallCaps w:val="0"/>
                <w:strike w:val="0"/>
                <w:color w:val="000000"/>
                <w:sz w:val="20"/>
                <w:szCs w:val="20"/>
                <w:u w:val="none"/>
                <w:shd w:fill="auto" w:val="clear"/>
                <w:vertAlign w:val="baseline"/>
                <w:rtl w:val="0"/>
              </w:rPr>
              <w:t xml:space="preserve">12.2.2. Scr: Xem chi tiết lệnh bán - Đang chờ hủy</w:t>
              <w:tab/>
              <w:t xml:space="preserve">164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mczfrio5cu57">
            <w:r w:rsidDel="00000000" w:rsidR="00000000" w:rsidRPr="00000000">
              <w:rPr>
                <w:i w:val="0"/>
                <w:smallCaps w:val="0"/>
                <w:strike w:val="0"/>
                <w:color w:val="000000"/>
                <w:sz w:val="20"/>
                <w:szCs w:val="20"/>
                <w:u w:val="none"/>
                <w:shd w:fill="auto" w:val="clear"/>
                <w:vertAlign w:val="baseline"/>
                <w:rtl w:val="0"/>
              </w:rPr>
              <w:t xml:space="preserve">12.2.3. Scr: Xem chi tiết lệnh bán - Đã hủy</w:t>
              <w:tab/>
              <w:t xml:space="preserve">165</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rPr>
              <w:b w:val="1"/>
              <w:i w:val="0"/>
              <w:smallCaps w:val="0"/>
              <w:strike w:val="0"/>
              <w:color w:val="000000"/>
              <w:u w:val="none"/>
              <w:shd w:fill="auto" w:val="clear"/>
              <w:vertAlign w:val="baseline"/>
            </w:rPr>
          </w:pPr>
          <w:hyperlink w:anchor="_heading=h.aee5ervflzwf">
            <w:r w:rsidDel="00000000" w:rsidR="00000000" w:rsidRPr="00000000">
              <w:rPr>
                <w:b w:val="1"/>
                <w:i w:val="0"/>
                <w:smallCaps w:val="0"/>
                <w:strike w:val="0"/>
                <w:color w:val="000000"/>
                <w:u w:val="none"/>
                <w:shd w:fill="auto" w:val="clear"/>
                <w:vertAlign w:val="baseline"/>
                <w:rtl w:val="0"/>
              </w:rPr>
              <w:t xml:space="preserve">13. Trang chủ</w:t>
              <w:tab/>
              <w:t xml:space="preserve">166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iw3vggtqapq">
            <w:r w:rsidDel="00000000" w:rsidR="00000000" w:rsidRPr="00000000">
              <w:rPr>
                <w:i w:val="0"/>
                <w:smallCaps w:val="0"/>
                <w:strike w:val="0"/>
                <w:color w:val="000000"/>
                <w:sz w:val="20"/>
                <w:szCs w:val="20"/>
                <w:u w:val="none"/>
                <w:shd w:fill="auto" w:val="clear"/>
                <w:vertAlign w:val="baseline"/>
                <w:rtl w:val="0"/>
              </w:rPr>
              <w:t xml:space="preserve">13.1. Tổng quan</w:t>
              <w:tab/>
              <w:t xml:space="preserve">166</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c895ewciyuhv">
            <w:r w:rsidDel="00000000" w:rsidR="00000000" w:rsidRPr="00000000">
              <w:rPr>
                <w:i w:val="0"/>
                <w:smallCaps w:val="0"/>
                <w:strike w:val="0"/>
                <w:color w:val="000000"/>
                <w:sz w:val="20"/>
                <w:szCs w:val="20"/>
                <w:u w:val="none"/>
                <w:shd w:fill="auto" w:val="clear"/>
                <w:vertAlign w:val="baseline"/>
                <w:rtl w:val="0"/>
              </w:rPr>
              <w:t xml:space="preserve">13.2. Mô tả chi tiết</w:t>
              <w:tab/>
              <w:t xml:space="preserve">168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eoowg71tuup">
            <w:r w:rsidDel="00000000" w:rsidR="00000000" w:rsidRPr="00000000">
              <w:rPr>
                <w:i w:val="0"/>
                <w:smallCaps w:val="0"/>
                <w:strike w:val="0"/>
                <w:color w:val="000000"/>
                <w:sz w:val="20"/>
                <w:szCs w:val="20"/>
                <w:u w:val="none"/>
                <w:shd w:fill="auto" w:val="clear"/>
                <w:vertAlign w:val="baseline"/>
                <w:rtl w:val="0"/>
              </w:rPr>
              <w:t xml:space="preserve">13.2.1. Scr: Trang chủ (có tài sản)</w:t>
              <w:tab/>
              <w:t xml:space="preserve">168</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u7y1313mlk9e">
            <w:r w:rsidDel="00000000" w:rsidR="00000000" w:rsidRPr="00000000">
              <w:rPr>
                <w:i w:val="0"/>
                <w:smallCaps w:val="0"/>
                <w:strike w:val="0"/>
                <w:color w:val="000000"/>
                <w:sz w:val="20"/>
                <w:szCs w:val="20"/>
                <w:u w:val="none"/>
                <w:shd w:fill="auto" w:val="clear"/>
                <w:vertAlign w:val="baseline"/>
                <w:rtl w:val="0"/>
              </w:rPr>
              <w:t xml:space="preserve">13.2.2. Scr: Trang chủ (khám phá đầu tư)</w:t>
              <w:tab/>
              <w:t xml:space="preserve">170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rPr>
              <w:b w:val="1"/>
              <w:i w:val="0"/>
              <w:smallCaps w:val="0"/>
              <w:strike w:val="0"/>
              <w:color w:val="000000"/>
              <w:u w:val="none"/>
              <w:shd w:fill="auto" w:val="clear"/>
              <w:vertAlign w:val="baseline"/>
            </w:rPr>
          </w:pPr>
          <w:hyperlink w:anchor="_heading=h.8ml3nevy2e0m">
            <w:r w:rsidDel="00000000" w:rsidR="00000000" w:rsidRPr="00000000">
              <w:rPr>
                <w:b w:val="1"/>
                <w:i w:val="0"/>
                <w:smallCaps w:val="0"/>
                <w:strike w:val="0"/>
                <w:color w:val="000000"/>
                <w:u w:val="none"/>
                <w:shd w:fill="auto" w:val="clear"/>
                <w:vertAlign w:val="baseline"/>
                <w:rtl w:val="0"/>
              </w:rPr>
              <w:t xml:space="preserve">14. Nghiệp vụ: Bảo trì</w:t>
              <w:tab/>
              <w:t xml:space="preserve">173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i w:val="0"/>
              <w:smallCaps w:val="0"/>
              <w:strike w:val="0"/>
              <w:color w:val="000000"/>
              <w:u w:val="none"/>
              <w:shd w:fill="auto" w:val="clear"/>
              <w:vertAlign w:val="baseline"/>
            </w:rPr>
          </w:pPr>
          <w:hyperlink w:anchor="_heading=h.qf5ua04e46ro">
            <w:r w:rsidDel="00000000" w:rsidR="00000000" w:rsidRPr="00000000">
              <w:rPr>
                <w:i w:val="0"/>
                <w:smallCaps w:val="0"/>
                <w:strike w:val="0"/>
                <w:color w:val="000000"/>
                <w:u w:val="none"/>
                <w:shd w:fill="auto" w:val="clear"/>
                <w:vertAlign w:val="baseline"/>
                <w:rtl w:val="0"/>
              </w:rPr>
              <w:t xml:space="preserve">14.1. Quy trình</w:t>
              <w:tab/>
              <w:t xml:space="preserve">173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xqkvgd8vanni">
            <w:r w:rsidDel="00000000" w:rsidR="00000000" w:rsidRPr="00000000">
              <w:rPr>
                <w:i w:val="0"/>
                <w:smallCaps w:val="0"/>
                <w:strike w:val="0"/>
                <w:color w:val="000000"/>
                <w:sz w:val="20"/>
                <w:szCs w:val="20"/>
                <w:u w:val="none"/>
                <w:shd w:fill="auto" w:val="clear"/>
                <w:vertAlign w:val="baseline"/>
                <w:rtl w:val="0"/>
              </w:rPr>
              <w:t xml:space="preserve">14.2. Các tính năng bị chặn khi bảo trì</w:t>
              <w:tab/>
              <w:t xml:space="preserve">173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i w:val="0"/>
              <w:smallCaps w:val="0"/>
              <w:strike w:val="0"/>
              <w:color w:val="000000"/>
              <w:sz w:val="22"/>
              <w:szCs w:val="22"/>
              <w:u w:val="none"/>
              <w:shd w:fill="auto" w:val="clear"/>
              <w:vertAlign w:val="baseline"/>
            </w:rPr>
          </w:pPr>
          <w:hyperlink w:anchor="_heading=h.curpjam8il7j">
            <w:r w:rsidDel="00000000" w:rsidR="00000000" w:rsidRPr="00000000">
              <w:rPr>
                <w:i w:val="0"/>
                <w:smallCaps w:val="0"/>
                <w:strike w:val="0"/>
                <w:color w:val="000000"/>
                <w:sz w:val="20"/>
                <w:szCs w:val="20"/>
                <w:u w:val="none"/>
                <w:shd w:fill="auto" w:val="clear"/>
                <w:vertAlign w:val="baseline"/>
                <w:rtl w:val="0"/>
              </w:rPr>
              <w:t xml:space="preserve">14.3. Mô tả chi tiết</w:t>
              <w:tab/>
              <w:t xml:space="preserve">174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ueixl9o62nqd">
            <w:r w:rsidDel="00000000" w:rsidR="00000000" w:rsidRPr="00000000">
              <w:rPr>
                <w:i w:val="0"/>
                <w:smallCaps w:val="0"/>
                <w:strike w:val="0"/>
                <w:color w:val="000000"/>
                <w:sz w:val="20"/>
                <w:szCs w:val="20"/>
                <w:u w:val="none"/>
                <w:shd w:fill="auto" w:val="clear"/>
                <w:vertAlign w:val="baseline"/>
                <w:rtl w:val="0"/>
              </w:rPr>
              <w:t xml:space="preserve">14.3.1. Banner bảo trì toàn hệ thống</w:t>
              <w:tab/>
              <w:t xml:space="preserve">174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rva2ddglgpsq">
            <w:r w:rsidDel="00000000" w:rsidR="00000000" w:rsidRPr="00000000">
              <w:rPr>
                <w:i w:val="0"/>
                <w:smallCaps w:val="0"/>
                <w:strike w:val="0"/>
                <w:color w:val="000000"/>
                <w:sz w:val="20"/>
                <w:szCs w:val="20"/>
                <w:u w:val="none"/>
                <w:shd w:fill="auto" w:val="clear"/>
                <w:vertAlign w:val="baseline"/>
                <w:rtl w:val="0"/>
              </w:rPr>
              <w:t xml:space="preserve">14.3.2. Bottomsheet Thông tin bảo trì</w:t>
              <w:tab/>
              <w:t xml:space="preserve">175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1080" w:firstLine="0"/>
            <w:rPr>
              <w:i w:val="0"/>
              <w:smallCaps w:val="0"/>
              <w:strike w:val="0"/>
              <w:color w:val="000000"/>
              <w:sz w:val="22"/>
              <w:szCs w:val="22"/>
              <w:u w:val="none"/>
              <w:shd w:fill="auto" w:val="clear"/>
              <w:vertAlign w:val="baseline"/>
            </w:rPr>
          </w:pPr>
          <w:hyperlink w:anchor="_heading=h.77hfm1gx5x1f">
            <w:r w:rsidDel="00000000" w:rsidR="00000000" w:rsidRPr="00000000">
              <w:rPr>
                <w:i w:val="0"/>
                <w:smallCaps w:val="0"/>
                <w:strike w:val="0"/>
                <w:color w:val="000000"/>
                <w:sz w:val="20"/>
                <w:szCs w:val="20"/>
                <w:u w:val="none"/>
                <w:shd w:fill="auto" w:val="clear"/>
                <w:vertAlign w:val="baseline"/>
                <w:rtl w:val="0"/>
              </w:rPr>
              <w:t xml:space="preserve">14.3.3. Popup Hệ thống bảo trì</w:t>
              <w:tab/>
              <w:t xml:space="preserve">176</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rPr>
              <w:b w:val="1"/>
              <w:i w:val="0"/>
              <w:smallCaps w:val="0"/>
              <w:strike w:val="0"/>
              <w:color w:val="000000"/>
              <w:u w:val="none"/>
              <w:shd w:fill="auto" w:val="clear"/>
              <w:vertAlign w:val="baseline"/>
            </w:rPr>
          </w:pPr>
          <w:hyperlink w:anchor="_heading=h.3lhphgra1io0">
            <w:r w:rsidDel="00000000" w:rsidR="00000000" w:rsidRPr="00000000">
              <w:rPr>
                <w:b w:val="1"/>
                <w:i w:val="0"/>
                <w:smallCaps w:val="0"/>
                <w:strike w:val="0"/>
                <w:color w:val="000000"/>
                <w:u w:val="none"/>
                <w:shd w:fill="auto" w:val="clear"/>
                <w:vertAlign w:val="baseline"/>
                <w:rtl w:val="0"/>
              </w:rPr>
              <w:t xml:space="preserve">15. Nghiệp vụ: Đăng ký Smart OTP</w:t>
              <w:tab/>
              <w:t xml:space="preserve">176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720" w:firstLine="0"/>
            <w:rPr>
              <w:i w:val="0"/>
              <w:smallCaps w:val="0"/>
              <w:strike w:val="0"/>
              <w:color w:val="000000"/>
              <w:u w:val="none"/>
              <w:shd w:fill="auto" w:val="clear"/>
              <w:vertAlign w:val="baseline"/>
            </w:rPr>
          </w:pPr>
          <w:hyperlink w:anchor="_heading=h.gtc57ierkkyo">
            <w:r w:rsidDel="00000000" w:rsidR="00000000" w:rsidRPr="00000000">
              <w:rPr>
                <w:i w:val="0"/>
                <w:smallCaps w:val="0"/>
                <w:strike w:val="0"/>
                <w:color w:val="000000"/>
                <w:u w:val="none"/>
                <w:shd w:fill="auto" w:val="clear"/>
                <w:vertAlign w:val="baseline"/>
                <w:rtl w:val="0"/>
              </w:rPr>
              <w:t xml:space="preserve">15.1. Tổng quan</w:t>
              <w:tab/>
              <w:t xml:space="preserve">176</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720" w:firstLine="0"/>
            <w:rPr>
              <w:i w:val="0"/>
              <w:smallCaps w:val="0"/>
              <w:strike w:val="0"/>
              <w:color w:val="000000"/>
              <w:u w:val="none"/>
              <w:shd w:fill="auto" w:val="clear"/>
              <w:vertAlign w:val="baseline"/>
            </w:rPr>
          </w:pPr>
          <w:hyperlink w:anchor="_heading=h.8ed079f25vgm">
            <w:r w:rsidDel="00000000" w:rsidR="00000000" w:rsidRPr="00000000">
              <w:rPr>
                <w:i w:val="0"/>
                <w:smallCaps w:val="0"/>
                <w:strike w:val="0"/>
                <w:color w:val="000000"/>
                <w:u w:val="none"/>
                <w:shd w:fill="auto" w:val="clear"/>
                <w:vertAlign w:val="baseline"/>
                <w:rtl w:val="0"/>
              </w:rPr>
              <w:t xml:space="preserve">15.2. Flow</w:t>
              <w:tab/>
              <w:t xml:space="preserve">177</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rPr>
              <w:i w:val="0"/>
              <w:smallCaps w:val="0"/>
              <w:strike w:val="0"/>
              <w:color w:val="000000"/>
              <w:u w:val="none"/>
              <w:shd w:fill="auto" w:val="clear"/>
              <w:vertAlign w:val="baseline"/>
            </w:rPr>
          </w:pPr>
          <w:hyperlink w:anchor="_heading=h.9gx8ay8qadkd">
            <w:r w:rsidDel="00000000" w:rsidR="00000000" w:rsidRPr="00000000">
              <w:rPr>
                <w:i w:val="0"/>
                <w:smallCaps w:val="0"/>
                <w:strike w:val="0"/>
                <w:color w:val="000000"/>
                <w:u w:val="none"/>
                <w:shd w:fill="auto" w:val="clear"/>
                <w:vertAlign w:val="baseline"/>
                <w:rtl w:val="0"/>
              </w:rPr>
              <w:t xml:space="preserve">15.3. Mô tả chi tiết</w:t>
              <w:tab/>
              <w:t xml:space="preserve">179</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thi6okikg59k">
            <w:r w:rsidDel="00000000" w:rsidR="00000000" w:rsidRPr="00000000">
              <w:rPr>
                <w:i w:val="0"/>
                <w:smallCaps w:val="0"/>
                <w:strike w:val="0"/>
                <w:color w:val="000000"/>
                <w:u w:val="none"/>
                <w:shd w:fill="auto" w:val="clear"/>
                <w:vertAlign w:val="baseline"/>
                <w:rtl w:val="0"/>
              </w:rPr>
              <w:t xml:space="preserve">15.3.1. Messagebox Đăng ký SmartOTP</w:t>
              <w:tab/>
              <w:t xml:space="preserve">179</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xw25ndrea8n6">
            <w:r w:rsidDel="00000000" w:rsidR="00000000" w:rsidRPr="00000000">
              <w:rPr>
                <w:i w:val="0"/>
                <w:smallCaps w:val="0"/>
                <w:strike w:val="0"/>
                <w:color w:val="000000"/>
                <w:u w:val="none"/>
                <w:shd w:fill="auto" w:val="clear"/>
                <w:vertAlign w:val="baseline"/>
                <w:rtl w:val="0"/>
              </w:rPr>
              <w:t xml:space="preserve">15.3.2. Pop-up Đăng ký OTP cho thiết bị mới</w:t>
              <w:tab/>
              <w:t xml:space="preserve">179</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1080" w:firstLine="0"/>
            <w:rPr>
              <w:i w:val="0"/>
              <w:smallCaps w:val="0"/>
              <w:strike w:val="0"/>
              <w:color w:val="000000"/>
              <w:u w:val="none"/>
              <w:shd w:fill="auto" w:val="clear"/>
              <w:vertAlign w:val="baseline"/>
            </w:rPr>
          </w:pPr>
          <w:hyperlink w:anchor="_heading=h.zelun6hng00g">
            <w:r w:rsidDel="00000000" w:rsidR="00000000" w:rsidRPr="00000000">
              <w:rPr>
                <w:i w:val="0"/>
                <w:smallCaps w:val="0"/>
                <w:strike w:val="0"/>
                <w:color w:val="000000"/>
                <w:u w:val="none"/>
                <w:shd w:fill="auto" w:val="clear"/>
                <w:vertAlign w:val="baseline"/>
                <w:rtl w:val="0"/>
              </w:rPr>
              <w:t xml:space="preserve">15.3.3. Scr: Nhập SMS OTP</w:t>
              <w:tab/>
              <w:t xml:space="preserve">180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ind w:left="0" w:firstLine="0"/>
        <w:rPr>
          <w:rFonts w:ascii="Montserrat" w:cs="Montserrat" w:eastAsia="Montserrat" w:hAnsi="Montserrat"/>
          <w:color w:val="2f5496"/>
        </w:rPr>
      </w:pPr>
      <w:bookmarkStart w:colFirst="0" w:colLast="0" w:name="_heading=h.jc9sm8j1qtlq" w:id="2"/>
      <w:bookmarkEnd w:id="2"/>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ind w:left="0" w:firstLine="0"/>
        <w:rPr>
          <w:rFonts w:ascii="Montserrat" w:cs="Montserrat" w:eastAsia="Montserrat" w:hAnsi="Montserrat"/>
        </w:rPr>
      </w:pPr>
      <w:bookmarkStart w:colFirst="0" w:colLast="0" w:name="_heading=h.w305nuxmivxd" w:id="3"/>
      <w:bookmarkEnd w:id="3"/>
      <w:r w:rsidDel="00000000" w:rsidR="00000000" w:rsidRPr="00000000">
        <w:rPr>
          <w:rFonts w:ascii="Montserrat" w:cs="Montserrat" w:eastAsia="Montserrat" w:hAnsi="Montserrat"/>
          <w:color w:val="2f5496"/>
          <w:rtl w:val="0"/>
        </w:rPr>
        <w:t xml:space="preserve">PHIÊN BẢN</w:t>
      </w:r>
      <w:r w:rsidDel="00000000" w:rsidR="00000000" w:rsidRPr="00000000">
        <w:rPr>
          <w:rtl w:val="0"/>
        </w:rPr>
      </w:r>
    </w:p>
    <w:p w:rsidR="00000000" w:rsidDel="00000000" w:rsidP="00000000" w:rsidRDefault="00000000" w:rsidRPr="00000000" w14:paraId="000000B9">
      <w:pPr>
        <w:ind w:left="0" w:firstLine="0"/>
        <w:rPr>
          <w:rFonts w:ascii="Montserrat" w:cs="Montserrat" w:eastAsia="Montserrat" w:hAnsi="Montserrat"/>
        </w:rPr>
      </w:pPr>
      <w:r w:rsidDel="00000000" w:rsidR="00000000" w:rsidRPr="00000000">
        <w:rPr>
          <w:rtl w:val="0"/>
        </w:rPr>
      </w:r>
    </w:p>
    <w:sdt>
      <w:sdtPr>
        <w:lock w:val="contentLocked"/>
        <w:id w:val="-1739204191"/>
        <w:tag w:val="goog_rdk_0"/>
      </w:sdtPr>
      <w:sdtContent>
        <w:tbl>
          <w:tblPr>
            <w:tblStyle w:val="Table1"/>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425"/>
            <w:gridCol w:w="2220"/>
            <w:gridCol w:w="4110"/>
            <w:tblGridChange w:id="0">
              <w:tblGrid>
                <w:gridCol w:w="1530"/>
                <w:gridCol w:w="1425"/>
                <w:gridCol w:w="2220"/>
                <w:gridCol w:w="4110"/>
              </w:tblGrid>
            </w:tblGridChange>
          </w:tblGrid>
          <w:tr>
            <w:trPr>
              <w:cantSplit w:val="0"/>
              <w:tblHeader w:val="0"/>
            </w:trPr>
            <w:tc>
              <w:tcPr>
                <w:tcBorders>
                  <w:top w:color="b7b7b7" w:space="0" w:sz="4" w:val="dotted"/>
                  <w:left w:color="b7b7b7" w:space="0" w:sz="4" w:val="dotted"/>
                  <w:bottom w:color="b7b7b7" w:space="0" w:sz="4" w:val="dotted"/>
                  <w:right w:color="b7b7b7" w:space="0" w:sz="4" w:val="dotted"/>
                </w:tcBorders>
                <w:shd w:fill="d9d2e9"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NGÀY</w:t>
                </w:r>
              </w:p>
            </w:tc>
            <w:tc>
              <w:tcPr>
                <w:tcBorders>
                  <w:top w:color="b7b7b7" w:space="0" w:sz="4" w:val="dotted"/>
                  <w:left w:color="b7b7b7" w:space="0" w:sz="4" w:val="dotted"/>
                  <w:bottom w:color="b7b7b7" w:space="0" w:sz="4" w:val="dotted"/>
                  <w:right w:color="b7b7b7" w:space="0" w:sz="4" w:val="dotted"/>
                </w:tcBorders>
                <w:shd w:fill="d9d2e9"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PHIÊN BẢN</w:t>
                </w:r>
              </w:p>
            </w:tc>
            <w:tc>
              <w:tcPr>
                <w:tcBorders>
                  <w:top w:color="b7b7b7" w:space="0" w:sz="4" w:val="dotted"/>
                  <w:left w:color="b7b7b7" w:space="0" w:sz="4" w:val="dotted"/>
                  <w:bottom w:color="b7b7b7" w:space="0" w:sz="4" w:val="dotted"/>
                  <w:right w:color="b7b7b7" w:space="0" w:sz="4" w:val="dotted"/>
                </w:tcBorders>
                <w:shd w:fill="d9d2e9"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NGƯỜI CHỈNH SỬA</w:t>
                </w:r>
              </w:p>
            </w:tc>
            <w:tc>
              <w:tcPr>
                <w:tcBorders>
                  <w:top w:color="b7b7b7" w:space="0" w:sz="4" w:val="dotted"/>
                  <w:left w:color="b7b7b7" w:space="0" w:sz="4" w:val="dotted"/>
                  <w:bottom w:color="b7b7b7" w:space="0" w:sz="4" w:val="dotted"/>
                  <w:right w:color="b7b7b7" w:space="0" w:sz="4" w:val="dotted"/>
                </w:tcBorders>
                <w:shd w:fill="d9d2e9"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NỘI DUNG</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14/04/2025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1.0.0</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Khởi tạo tài liệu</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21/04/2025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1.0.1</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phần Lịch sử lệnh, Quản lý tài sản.</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05/05/2025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1.0.2</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Bổ sung mô tả màn hình Chi tiết giao dịch.</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09/05/2025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1.0.3</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Bổ sung nghiệp vụ Đặt lệnh bán chứng chỉ quỹ</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13/05/2025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1.0.4</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p w:rsidR="00000000" w:rsidDel="00000000" w:rsidP="00000000" w:rsidRDefault="00000000" w:rsidRPr="00000000" w14:paraId="000000D1">
                <w:pPr>
                  <w:widowControl w:val="0"/>
                  <w:ind w:left="0" w:firstLine="0"/>
                  <w:rPr>
                    <w:rFonts w:ascii="Montserrat" w:cs="Montserrat" w:eastAsia="Montserrat" w:hAnsi="Montserrat"/>
                  </w:rPr>
                </w:pP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Cập nhật UI mới cho phần Quản lý tài sản.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Bổ sung mô tả các tooltip Lợi nhuận tạm tính, Tiền bán chờ nhận.</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14/05/2025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p w:rsidR="00000000" w:rsidDel="00000000" w:rsidP="00000000" w:rsidRDefault="00000000" w:rsidRPr="00000000" w14:paraId="000000D7">
                <w:pPr>
                  <w:widowControl w:val="0"/>
                  <w:ind w:left="0" w:firstLine="0"/>
                  <w:rPr>
                    <w:rFonts w:ascii="Montserrat" w:cs="Montserrat" w:eastAsia="Montserrat" w:hAnsi="Montserrat"/>
                  </w:rPr>
                </w:pP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Bổ sung mô tả Bottomsheet Info loại quỹ.</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Entrypoint chi tiết hơn cho màn hình Chi tiết quỹ.</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Sửa thông tin Kết quả hoạt động màn hình Chi tiết quỹ: map đúng field cho BE.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Mô tả rule hiển thị danh sách quỹ.</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19/05/2025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1.0.6</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Bổ sung mô tả màn hình Chi tiết giao dịch bán.</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23/05/2025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1.0.7</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Cập nhật lại mô tả &amp; hình ảnh màn hình Đặt lệnh bán, Bottomsheet Thông tin tài sản.</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30/05/2025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1.0.8</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Cập nhật lại mô tả &amp; hình ảnh màn hình Thanh toán lệnh mua với format Smart OTP cho đồng nhất với luồng bán.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Cập nhật lại info message trong màn hình Form đăng ký (Get Consent)</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05/06/2025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1.0.9</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quyen.</w:t>
                </w:r>
                <w:r w:rsidDel="00000000" w:rsidR="00000000" w:rsidRPr="00000000">
                  <w:rPr>
                    <w:rFonts w:ascii="Montserrat" w:cs="Montserrat" w:eastAsia="Montserrat" w:hAnsi="Montserrat"/>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Cập nhật lại flow, bổ sung màn hình Thông tin đăng ký, các nội dung mô tả cụ thể hơn ở các màn hình luồng Mở tài khoản.</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t xml:space="preserve">16/06/2025</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t xml:space="preserve">1.0.10</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t xml:space="preserve">Thêm nghiệp vụ Mở tài khoản Chứng Chỉ Quỹ x Chứng Khoán, màn hình Thông tin bổ sung (FATCA) </w:t>
                </w:r>
                <w:r w:rsidDel="00000000" w:rsidR="00000000" w:rsidRPr="00000000">
                  <w:rPr>
                    <w:rtl w:val="0"/>
                  </w:rPr>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19/06/2025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rPr/>
                </w:pPr>
                <w:r w:rsidDel="00000000" w:rsidR="00000000" w:rsidRPr="00000000">
                  <w:rPr>
                    <w:rtl w:val="0"/>
                  </w:rPr>
                  <w:t xml:space="preserve">1.0.11</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rule kiểm tra địa chỉ liên hệ, mô tả Popup thông báo cập nhật KYC.</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08/07/2025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rPr/>
                </w:pPr>
                <w:r w:rsidDel="00000000" w:rsidR="00000000" w:rsidRPr="00000000">
                  <w:rPr>
                    <w:rtl w:val="0"/>
                  </w:rPr>
                  <w:t xml:space="preserve">1.0.12</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mô tả cho các màn hình Xem chi tiết lệnh mua, Xem chi tiết giao dịch mua thất bại, Lịch sử lệnh.</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21/07/2025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tl w:val="0"/>
                  </w:rPr>
                  <w:t xml:space="preserve">1.0.13</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luồng Chuyển đổi Chứng Chỉ Quỹ CVS.</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05/08/2025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pPr>
                <w:r w:rsidDel="00000000" w:rsidR="00000000" w:rsidRPr="00000000">
                  <w:rPr>
                    <w:rtl w:val="0"/>
                  </w:rPr>
                  <w:t xml:space="preserve">1.0.14</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rule mô tả Phí mua, Phí bán trong Thông tin quỹ.</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BTS Phí mua (khi có phí chuyển tiền), BTS Phí bán (khi có phí chuyển tiền).</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thông tin </w:t>
                </w:r>
                <w:r w:rsidDel="00000000" w:rsidR="00000000" w:rsidRPr="00000000">
                  <w:rPr>
                    <w:rtl w:val="0"/>
                  </w:rPr>
                  <w:t xml:space="preserve">trong</w:t>
                </w:r>
                <w:r w:rsidDel="00000000" w:rsidR="00000000" w:rsidRPr="00000000">
                  <w:rPr>
                    <w:rtl w:val="0"/>
                  </w:rPr>
                  <w:t xml:space="preserve"> màn hình Thanh toán lệnh mua, sửa hình ảnh theo ver mới nhất của TTAT.</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Bổ sung thêm giải thích số tiền mua ở các màn hình Chi tiết lệnh mua.</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07/8/2025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rPr/>
                </w:pPr>
                <w:r w:rsidDel="00000000" w:rsidR="00000000" w:rsidRPr="00000000">
                  <w:rPr>
                    <w:rtl w:val="0"/>
                  </w:rPr>
                  <w:t xml:space="preserve">1.0.15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luồng Chuyển đổi Chứng Chỉ Quỹ CVS giai đoạn 1: không chặn mở tài khoản &amp; mua ccq ở app cũ.</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Thêm luồng Đăng ký Smart OTP.</w:t>
                </w:r>
              </w:p>
            </w:tc>
          </w:tr>
          <w:tr>
            <w:trPr>
              <w:cantSplit w:val="0"/>
              <w:tblHeader w:val="0"/>
            </w:trPr>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17/09/2025</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rPr/>
                </w:pPr>
                <w:r w:rsidDel="00000000" w:rsidR="00000000" w:rsidRPr="00000000">
                  <w:rPr>
                    <w:rtl w:val="0"/>
                  </w:rPr>
                  <w:t xml:space="preserve">1.0.16</w:t>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rPr/>
                </w:pPr>
                <w:r w:rsidDel="00000000" w:rsidR="00000000" w:rsidRPr="00000000">
                  <w:rPr>
                    <w:rtl w:val="0"/>
                  </w:rPr>
                  <w:t xml:space="preserve">quyen.</w:t>
                </w:r>
                <w:r w:rsidDel="00000000" w:rsidR="00000000" w:rsidRPr="00000000">
                  <w:rPr>
                    <w:rtl w:val="0"/>
                  </w:rPr>
                  <w:t xml:space="preserve">hoang1</w:t>
                </w:r>
                <w:r w:rsidDel="00000000" w:rsidR="00000000" w:rsidRPr="00000000">
                  <w:rPr>
                    <w:rtl w:val="0"/>
                  </w:rPr>
                </w:r>
              </w:p>
            </w:tc>
            <w:tc>
              <w:tcPr>
                <w:tcBorders>
                  <w:top w:color="b7b7b7" w:space="0" w:sz="4" w:val="dotted"/>
                  <w:left w:color="b7b7b7" w:space="0" w:sz="4" w:val="dotted"/>
                  <w:bottom w:color="b7b7b7" w:space="0" w:sz="4" w:val="dotted"/>
                  <w:right w:color="b7b7b7" w:space="0" w:sz="4" w:val="dotted"/>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Chỉnh sửa nội dung hiển thị BTS Phí bán + thuế để cover cho trường hợp có phí chuyển tiền liên ngân hàng.</w:t>
                </w:r>
              </w:p>
            </w:tc>
          </w:tr>
        </w:tbl>
      </w:sdtContent>
    </w:sdt>
    <w:p w:rsidR="00000000" w:rsidDel="00000000" w:rsidP="00000000" w:rsidRDefault="00000000" w:rsidRPr="00000000" w14:paraId="0000010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spacing w:after="0" w:before="240" w:lineRule="auto"/>
        <w:ind w:left="0" w:firstLine="0"/>
        <w:rPr>
          <w:rFonts w:ascii="Montserrat" w:cs="Montserrat" w:eastAsia="Montserrat" w:hAnsi="Montserrat"/>
          <w:color w:val="2f5496"/>
        </w:rPr>
      </w:pPr>
      <w:r w:rsidDel="00000000" w:rsidR="00000000" w:rsidRPr="00000000">
        <w:rPr>
          <w:rFonts w:ascii="Montserrat" w:cs="Montserrat" w:eastAsia="Montserrat" w:hAnsi="Montserrat"/>
          <w:color w:val="2f5496"/>
          <w:rtl w:val="0"/>
        </w:rPr>
        <w:t xml:space="preserve">TỔNG QUAN</w:t>
      </w:r>
    </w:p>
    <w:p w:rsidR="00000000" w:rsidDel="00000000" w:rsidP="00000000" w:rsidRDefault="00000000" w:rsidRPr="00000000" w14:paraId="00000111">
      <w:pPr>
        <w:pStyle w:val="Heading2"/>
        <w:spacing w:after="0" w:before="40" w:lineRule="auto"/>
        <w:ind w:left="0" w:firstLine="0"/>
        <w:rPr>
          <w:rFonts w:ascii="Montserrat" w:cs="Montserrat" w:eastAsia="Montserrat" w:hAnsi="Montserrat"/>
          <w:color w:val="0b5394"/>
          <w:sz w:val="28"/>
          <w:szCs w:val="28"/>
        </w:rPr>
      </w:pPr>
      <w:bookmarkStart w:colFirst="0" w:colLast="0" w:name="_heading=h.n46z5prb1c3q" w:id="4"/>
      <w:bookmarkEnd w:id="4"/>
      <w:r w:rsidDel="00000000" w:rsidR="00000000" w:rsidRPr="00000000">
        <w:rPr>
          <w:rFonts w:ascii="Montserrat" w:cs="Montserrat" w:eastAsia="Montserrat" w:hAnsi="Montserrat"/>
          <w:color w:val="0b5394"/>
          <w:sz w:val="28"/>
          <w:szCs w:val="28"/>
          <w:rtl w:val="0"/>
        </w:rPr>
        <w:t xml:space="preserve">Giới thiệu:</w:t>
      </w:r>
    </w:p>
    <w:p w:rsidR="00000000" w:rsidDel="00000000" w:rsidP="00000000" w:rsidRDefault="00000000" w:rsidRPr="00000000" w14:paraId="00000112">
      <w:pPr>
        <w:spacing w:line="360" w:lineRule="auto"/>
        <w:ind w:left="0" w:firstLine="0"/>
        <w:rPr>
          <w:rFonts w:ascii="Montserrat" w:cs="Montserrat" w:eastAsia="Montserrat" w:hAnsi="Montserrat"/>
          <w:sz w:val="22"/>
          <w:szCs w:val="22"/>
        </w:rPr>
      </w:pPr>
      <w:r w:rsidDel="00000000" w:rsidR="00000000" w:rsidRPr="00000000">
        <w:rPr>
          <w:rtl w:val="0"/>
        </w:rPr>
      </w:r>
    </w:p>
    <w:p w:rsidR="00000000" w:rsidDel="00000000" w:rsidP="00000000" w:rsidRDefault="00000000" w:rsidRPr="00000000" w14:paraId="00000113">
      <w:pPr>
        <w:pStyle w:val="Heading2"/>
        <w:spacing w:after="0" w:before="40" w:lineRule="auto"/>
        <w:ind w:left="0" w:firstLine="0"/>
        <w:rPr>
          <w:rFonts w:ascii="Montserrat" w:cs="Montserrat" w:eastAsia="Montserrat" w:hAnsi="Montserrat"/>
          <w:color w:val="0b5394"/>
          <w:sz w:val="28"/>
          <w:szCs w:val="28"/>
        </w:rPr>
      </w:pPr>
      <w:bookmarkStart w:colFirst="0" w:colLast="0" w:name="_heading=h.mkphci6r8p2y" w:id="5"/>
      <w:bookmarkEnd w:id="5"/>
      <w:r w:rsidDel="00000000" w:rsidR="00000000" w:rsidRPr="00000000">
        <w:rPr>
          <w:rFonts w:ascii="Montserrat" w:cs="Montserrat" w:eastAsia="Montserrat" w:hAnsi="Montserrat"/>
          <w:color w:val="0b5394"/>
          <w:sz w:val="28"/>
          <w:szCs w:val="28"/>
          <w:rtl w:val="0"/>
        </w:rPr>
        <w:t xml:space="preserve">Tài liệu liên quan:</w:t>
      </w:r>
    </w:p>
    <w:p w:rsidR="00000000" w:rsidDel="00000000" w:rsidP="00000000" w:rsidRDefault="00000000" w:rsidRPr="00000000" w14:paraId="00000114">
      <w:pPr>
        <w:spacing w:line="360" w:lineRule="auto"/>
        <w:ind w:left="0" w:firstLine="0"/>
        <w:rPr>
          <w:rFonts w:ascii="Montserrat" w:cs="Montserrat" w:eastAsia="Montserrat" w:hAnsi="Montserrat"/>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spacing w:after="0" w:before="240" w:lineRule="auto"/>
        <w:ind w:left="0" w:firstLine="0"/>
        <w:rPr>
          <w:rFonts w:ascii="Montserrat" w:cs="Montserrat" w:eastAsia="Montserrat" w:hAnsi="Montserrat"/>
        </w:rPr>
      </w:pPr>
      <w:bookmarkStart w:colFirst="0" w:colLast="0" w:name="_heading=h.eyrvukyvfufh" w:id="6"/>
      <w:bookmarkEnd w:id="6"/>
      <w:r w:rsidDel="00000000" w:rsidR="00000000" w:rsidRPr="00000000">
        <w:rPr>
          <w:rFonts w:ascii="Montserrat" w:cs="Montserrat" w:eastAsia="Montserrat" w:hAnsi="Montserrat"/>
          <w:color w:val="2f5496"/>
          <w:rtl w:val="0"/>
        </w:rPr>
        <w:t xml:space="preserve">ĐẶC TẢ NGHIỆP VỤ</w:t>
      </w:r>
      <w:r w:rsidDel="00000000" w:rsidR="00000000" w:rsidRPr="00000000">
        <w:rPr>
          <w:rtl w:val="0"/>
        </w:rPr>
      </w:r>
    </w:p>
    <w:p w:rsidR="00000000" w:rsidDel="00000000" w:rsidP="00000000" w:rsidRDefault="00000000" w:rsidRPr="00000000" w14:paraId="00000116">
      <w:pPr>
        <w:pStyle w:val="Heading1"/>
        <w:numPr>
          <w:ilvl w:val="0"/>
          <w:numId w:val="75"/>
        </w:numPr>
        <w:ind w:left="850.3937007874017" w:hanging="360"/>
        <w:rPr>
          <w:rFonts w:ascii="Montserrat" w:cs="Montserrat" w:eastAsia="Montserrat" w:hAnsi="Montserrat"/>
        </w:rPr>
      </w:pPr>
      <w:bookmarkStart w:colFirst="0" w:colLast="0" w:name="_heading=h.7tpenimsqh4u" w:id="7"/>
      <w:bookmarkEnd w:id="7"/>
      <w:r w:rsidDel="00000000" w:rsidR="00000000" w:rsidRPr="00000000">
        <w:rPr>
          <w:rFonts w:ascii="Montserrat" w:cs="Montserrat" w:eastAsia="Montserrat" w:hAnsi="Montserrat"/>
          <w:rtl w:val="0"/>
        </w:rPr>
        <w:t xml:space="preserve">Chuyển đổi Chứng Chỉ Quỹ CVS</w:t>
      </w:r>
    </w:p>
    <w:p w:rsidR="00000000" w:rsidDel="00000000" w:rsidP="00000000" w:rsidRDefault="00000000" w:rsidRPr="00000000" w14:paraId="00000117">
      <w:pPr>
        <w:pStyle w:val="Heading2"/>
        <w:numPr>
          <w:ilvl w:val="1"/>
          <w:numId w:val="75"/>
        </w:numPr>
        <w:spacing w:before="0" w:lineRule="auto"/>
        <w:ind w:left="992.1259842519685" w:hanging="360"/>
        <w:rPr/>
      </w:pPr>
      <w:bookmarkStart w:colFirst="0" w:colLast="0" w:name="_heading=h.z264iag8epy3" w:id="8"/>
      <w:bookmarkEnd w:id="8"/>
      <w:r w:rsidDel="00000000" w:rsidR="00000000" w:rsidRPr="00000000">
        <w:rPr>
          <w:rtl w:val="0"/>
        </w:rPr>
        <w:t xml:space="preserve">Tổng quan</w:t>
      </w:r>
    </w:p>
    <w:p w:rsidR="00000000" w:rsidDel="00000000" w:rsidP="00000000" w:rsidRDefault="00000000" w:rsidRPr="00000000" w14:paraId="00000118">
      <w:pPr>
        <w:spacing w:line="360" w:lineRule="auto"/>
        <w:ind w:left="992.1259842519685" w:firstLine="0"/>
        <w:jc w:val="both"/>
        <w:rPr/>
      </w:pPr>
      <w:r w:rsidDel="00000000" w:rsidR="00000000" w:rsidRPr="00000000">
        <w:rPr>
          <w:rtl w:val="0"/>
        </w:rPr>
        <w:t xml:space="preserve">Với mục tiêu đảm bảo người dùng đặt lệnh trực tiếp trên mini app của Đại lý phân phối (ĐLPP) CVS, việc chuyển đổi người dùng từ mini app “Chứng Chỉ Quỹ”  sang mini app "Chứng Chỉ Quỹ CVS” là cần thiết, để đảm bảo trải nghiệm đầu tư rõ ràng và an toàn hơn cho người dùng.</w:t>
      </w:r>
    </w:p>
    <w:p w:rsidR="00000000" w:rsidDel="00000000" w:rsidP="00000000" w:rsidRDefault="00000000" w:rsidRPr="00000000" w14:paraId="00000119">
      <w:pPr>
        <w:numPr>
          <w:ilvl w:val="0"/>
          <w:numId w:val="5"/>
        </w:numPr>
        <w:spacing w:line="360" w:lineRule="auto"/>
        <w:ind w:left="720" w:hanging="360"/>
        <w:jc w:val="both"/>
        <w:rPr>
          <w:u w:val="none"/>
        </w:rPr>
      </w:pPr>
      <w:r w:rsidDel="00000000" w:rsidR="00000000" w:rsidRPr="00000000">
        <w:rPr>
          <w:b w:val="1"/>
          <w:rtl w:val="0"/>
        </w:rPr>
        <w:t xml:space="preserve">Giai đoạn 1:</w:t>
      </w:r>
      <w:r w:rsidDel="00000000" w:rsidR="00000000" w:rsidRPr="00000000">
        <w:rPr>
          <w:rtl w:val="0"/>
        </w:rPr>
        <w:t xml:space="preserve"> Mở song song cả 2 mini app: Chứng Chỉ Quỹ &amp; Chứng Chỉ Quỹ CVS. Trong đó, mini app Chứng Chỉ Quỹ vẫn cho phép user mở tài khoản &amp; mua bán chứng chỉ quỹ. Nội dung dẫn user qua Chứng Chỉ Quỹ CVS mang thông điệp giới thiệu, khám phá.</w:t>
      </w:r>
    </w:p>
    <w:p w:rsidR="00000000" w:rsidDel="00000000" w:rsidP="00000000" w:rsidRDefault="00000000" w:rsidRPr="00000000" w14:paraId="0000011A">
      <w:pPr>
        <w:numPr>
          <w:ilvl w:val="0"/>
          <w:numId w:val="5"/>
        </w:numPr>
        <w:spacing w:line="360" w:lineRule="auto"/>
        <w:ind w:left="720" w:hanging="360"/>
        <w:jc w:val="both"/>
        <w:rPr>
          <w:u w:val="none"/>
        </w:rPr>
      </w:pPr>
      <w:r w:rsidDel="00000000" w:rsidR="00000000" w:rsidRPr="00000000">
        <w:rPr>
          <w:b w:val="1"/>
          <w:rtl w:val="0"/>
        </w:rPr>
        <w:t xml:space="preserve">Giai đoạn 2:</w:t>
      </w:r>
      <w:r w:rsidDel="00000000" w:rsidR="00000000" w:rsidRPr="00000000">
        <w:rPr>
          <w:rtl w:val="0"/>
        </w:rPr>
        <w:t xml:space="preserve"> Vẫn tồn tại song song cả 2 mini app. Trong đó, mini app Chứng Chỉ Quỹ chặn user mở tài khoản, mua chứng chỉ quỹ. Nội dung dẫn user qua Chứng Chỉ Quỹ CVS mang thông điệp nâng cấp, chuyển đổi.</w:t>
      </w:r>
    </w:p>
    <w:p w:rsidR="00000000" w:rsidDel="00000000" w:rsidP="00000000" w:rsidRDefault="00000000" w:rsidRPr="00000000" w14:paraId="0000011B">
      <w:pPr>
        <w:numPr>
          <w:ilvl w:val="0"/>
          <w:numId w:val="5"/>
        </w:numPr>
        <w:spacing w:line="360" w:lineRule="auto"/>
        <w:ind w:left="720" w:hanging="360"/>
        <w:jc w:val="both"/>
        <w:rPr>
          <w:u w:val="none"/>
        </w:rPr>
      </w:pPr>
      <w:r w:rsidDel="00000000" w:rsidR="00000000" w:rsidRPr="00000000">
        <w:rPr>
          <w:b w:val="1"/>
          <w:rtl w:val="0"/>
        </w:rPr>
        <w:t xml:space="preserve">Giai đoạn 3: </w:t>
      </w:r>
      <w:r w:rsidDel="00000000" w:rsidR="00000000" w:rsidRPr="00000000">
        <w:rPr>
          <w:rtl w:val="0"/>
        </w:rPr>
        <w:t xml:space="preserve">Chỉ tồn tại 1 mini app là Chứng Chỉ Quỹ CVS.</w:t>
      </w:r>
      <w:r w:rsidDel="00000000" w:rsidR="00000000" w:rsidRPr="00000000">
        <w:rPr>
          <w:rtl w:val="0"/>
        </w:rPr>
      </w:r>
    </w:p>
    <w:p w:rsidR="00000000" w:rsidDel="00000000" w:rsidP="00000000" w:rsidRDefault="00000000" w:rsidRPr="00000000" w14:paraId="0000011C">
      <w:pPr>
        <w:ind w:left="992.1259842519685" w:firstLine="0"/>
        <w:rPr/>
      </w:pPr>
      <w:r w:rsidDel="00000000" w:rsidR="00000000" w:rsidRPr="00000000">
        <w:rPr>
          <w:rtl w:val="0"/>
        </w:rPr>
      </w:r>
    </w:p>
    <w:p w:rsidR="00000000" w:rsidDel="00000000" w:rsidP="00000000" w:rsidRDefault="00000000" w:rsidRPr="00000000" w14:paraId="0000011D">
      <w:pPr>
        <w:pStyle w:val="Heading2"/>
        <w:numPr>
          <w:ilvl w:val="1"/>
          <w:numId w:val="75"/>
        </w:numPr>
        <w:spacing w:before="0" w:lineRule="auto"/>
        <w:ind w:left="992.1259842519685" w:hanging="360"/>
        <w:rPr/>
      </w:pPr>
      <w:bookmarkStart w:colFirst="0" w:colLast="0" w:name="_heading=h.4zx1iesqsys3" w:id="9"/>
      <w:bookmarkEnd w:id="9"/>
      <w:r w:rsidDel="00000000" w:rsidR="00000000" w:rsidRPr="00000000">
        <w:rPr>
          <w:rtl w:val="0"/>
        </w:rPr>
        <w:t xml:space="preserve">Các phần điều chỉnh giai đoạn 1</w:t>
      </w:r>
    </w:p>
    <w:p w:rsidR="00000000" w:rsidDel="00000000" w:rsidP="00000000" w:rsidRDefault="00000000" w:rsidRPr="00000000" w14:paraId="0000011E">
      <w:pPr>
        <w:pStyle w:val="Heading3"/>
        <w:numPr>
          <w:ilvl w:val="2"/>
          <w:numId w:val="75"/>
        </w:numPr>
        <w:ind w:left="708.6614173228347" w:hanging="150"/>
      </w:pPr>
      <w:bookmarkStart w:colFirst="0" w:colLast="0" w:name="_heading=h.kyqr63b4hpjg" w:id="10"/>
      <w:bookmarkEnd w:id="10"/>
      <w:r w:rsidDel="00000000" w:rsidR="00000000" w:rsidRPr="00000000">
        <w:rPr>
          <w:rtl w:val="0"/>
        </w:rPr>
        <w:t xml:space="preserve">Flow </w:t>
      </w:r>
      <w:hyperlink r:id="rId10">
        <w:r w:rsidDel="00000000" w:rsidR="00000000" w:rsidRPr="00000000">
          <w:rPr>
            <w:color w:val="0000ee"/>
            <w:u w:val="single"/>
            <w:rtl w:val="0"/>
          </w:rPr>
          <w:t xml:space="preserve">Figma</w:t>
        </w:r>
      </w:hyperlink>
      <w:r w:rsidDel="00000000" w:rsidR="00000000" w:rsidRPr="00000000">
        <w:rPr>
          <w:rtl w:val="0"/>
        </w:rPr>
      </w:r>
    </w:p>
    <w:p w:rsidR="00000000" w:rsidDel="00000000" w:rsidP="00000000" w:rsidRDefault="00000000" w:rsidRPr="00000000" w14:paraId="0000011F">
      <w:pPr>
        <w:pStyle w:val="Heading3"/>
        <w:numPr>
          <w:ilvl w:val="2"/>
          <w:numId w:val="75"/>
        </w:numPr>
        <w:ind w:left="708.6614173228347" w:hanging="150"/>
        <w:rPr/>
      </w:pPr>
      <w:bookmarkStart w:colFirst="0" w:colLast="0" w:name="_heading=h.sgne4z7f1dzt" w:id="11"/>
      <w:bookmarkEnd w:id="11"/>
      <w:r w:rsidDel="00000000" w:rsidR="00000000" w:rsidRPr="00000000">
        <w:rPr>
          <w:rtl w:val="0"/>
        </w:rPr>
        <w:t xml:space="preserve">Các phần điều chỉnh ở mini </w:t>
      </w:r>
      <w:r w:rsidDel="00000000" w:rsidR="00000000" w:rsidRPr="00000000">
        <w:rPr>
          <w:rtl w:val="0"/>
        </w:rPr>
        <w:t xml:space="preserve">app</w:t>
      </w:r>
      <w:r w:rsidDel="00000000" w:rsidR="00000000" w:rsidRPr="00000000">
        <w:rPr>
          <w:rtl w:val="0"/>
        </w:rPr>
        <w:t xml:space="preserve"> cũ</w:t>
      </w:r>
    </w:p>
    <w:p w:rsidR="00000000" w:rsidDel="00000000" w:rsidP="00000000" w:rsidRDefault="00000000" w:rsidRPr="00000000" w14:paraId="00000120">
      <w:pPr>
        <w:numPr>
          <w:ilvl w:val="0"/>
          <w:numId w:val="33"/>
        </w:numPr>
        <w:spacing w:line="360" w:lineRule="auto"/>
        <w:ind w:left="720" w:hanging="360"/>
        <w:rPr>
          <w:u w:val="none"/>
        </w:rPr>
      </w:pPr>
      <w:r w:rsidDel="00000000" w:rsidR="00000000" w:rsidRPr="00000000">
        <w:rPr>
          <w:rtl w:val="0"/>
        </w:rPr>
        <w:t xml:space="preserve">Trang chủ: Thêm messagebox Khám phá không gian đầu tư. Khi click, hiển thị BTS Khám phá không gian đầu tư.</w:t>
      </w:r>
    </w:p>
    <w:p w:rsidR="00000000" w:rsidDel="00000000" w:rsidP="00000000" w:rsidRDefault="00000000" w:rsidRPr="00000000" w14:paraId="00000121">
      <w:pPr>
        <w:numPr>
          <w:ilvl w:val="0"/>
          <w:numId w:val="33"/>
        </w:numPr>
        <w:spacing w:line="360" w:lineRule="auto"/>
        <w:ind w:left="720" w:hanging="360"/>
        <w:jc w:val="both"/>
      </w:pPr>
      <w:r w:rsidDel="00000000" w:rsidR="00000000" w:rsidRPr="00000000">
        <w:rPr>
          <w:rtl w:val="0"/>
        </w:rPr>
        <w:t xml:space="preserve">Thêm floating banner trên các màn hình: Trang chủ, Quỹ của tôi, Lịch sử lệnh, Cộng đồng, Tài khoản.</w:t>
      </w:r>
    </w:p>
    <w:p w:rsidR="00000000" w:rsidDel="00000000" w:rsidP="00000000" w:rsidRDefault="00000000" w:rsidRPr="00000000" w14:paraId="00000122">
      <w:pPr>
        <w:pStyle w:val="Heading4"/>
        <w:numPr>
          <w:ilvl w:val="3"/>
          <w:numId w:val="75"/>
        </w:numPr>
        <w:spacing w:before="0" w:lineRule="auto"/>
        <w:ind w:left="992.1259842519685" w:hanging="360"/>
        <w:rPr>
          <w:u w:val="none"/>
        </w:rPr>
      </w:pPr>
      <w:bookmarkStart w:colFirst="0" w:colLast="0" w:name="_heading=h.s8ygh3nh4mxe" w:id="12"/>
      <w:bookmarkEnd w:id="12"/>
      <w:r w:rsidDel="00000000" w:rsidR="00000000" w:rsidRPr="00000000">
        <w:rPr>
          <w:rtl w:val="0"/>
        </w:rPr>
        <w:t xml:space="preserve">Scr: Trang chủ Chứng Chỉ Quỹ</w:t>
      </w:r>
    </w:p>
    <w:p w:rsidR="00000000" w:rsidDel="00000000" w:rsidP="00000000" w:rsidRDefault="00000000" w:rsidRPr="00000000" w14:paraId="00000123">
      <w:pPr>
        <w:rPr/>
      </w:pPr>
      <w:r w:rsidDel="00000000" w:rsidR="00000000" w:rsidRPr="00000000">
        <w:rPr>
          <w:rtl w:val="0"/>
        </w:rPr>
      </w:r>
    </w:p>
    <w:sdt>
      <w:sdtPr>
        <w:lock w:val="contentLocked"/>
        <w:id w:val="-121449086"/>
        <w:tag w:val="goog_rdk_1"/>
      </w:sdtPr>
      <w:sdtContent>
        <w:tbl>
          <w:tblPr>
            <w:tblStyle w:val="Table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drawing>
                    <wp:inline distB="114300" distT="114300" distL="114300" distR="114300">
                      <wp:extent cx="2524125" cy="787400"/>
                      <wp:effectExtent b="0" l="0" r="0" t="0"/>
                      <wp:docPr id="127" name="image115.png"/>
                      <a:graphic>
                        <a:graphicData uri="http://schemas.openxmlformats.org/drawingml/2006/picture">
                          <pic:pic>
                            <pic:nvPicPr>
                              <pic:cNvPr id="0" name="image115.png"/>
                              <pic:cNvPicPr preferRelativeResize="0"/>
                            </pic:nvPicPr>
                            <pic:blipFill>
                              <a:blip r:embed="rId11"/>
                              <a:srcRect b="0" l="0" r="0" t="0"/>
                              <a:stretch>
                                <a:fillRect/>
                              </a:stretch>
                            </pic:blipFill>
                            <pic:spPr>
                              <a:xfrm>
                                <a:off x="0" y="0"/>
                                <a:ext cx="2524125" cy="787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tl w:val="0"/>
                  </w:rPr>
                  <w:t xml:space="preserve">Hiển thị đối với tất cả các user ở mini app Chứng chỉ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rPr/>
                </w:pPr>
                <w:r w:rsidDel="00000000" w:rsidR="00000000" w:rsidRPr="00000000">
                  <w:rPr>
                    <w:rtl w:val="0"/>
                  </w:rPr>
                  <w:t xml:space="preserve">Khám phá không gian đầu tư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pPr>
                <w:r w:rsidDel="00000000" w:rsidR="00000000" w:rsidRPr="00000000">
                  <w:rPr>
                    <w:rtl w:val="0"/>
                  </w:rPr>
                  <w:t xml:space="preserve">1 phút mở tài khoản Chứng Chỉ Quỹ CVS - đầu tư đơn giản &amp; đón đầu các quỹ tiềm năng!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rPr/>
                </w:pPr>
                <w:r w:rsidDel="00000000" w:rsidR="00000000" w:rsidRPr="00000000">
                  <w:rPr>
                    <w:rtl w:val="0"/>
                  </w:rPr>
                  <w:t xml:space="preserve">Xem quyền lợi</w:t>
                </w:r>
              </w:p>
              <w:p w:rsidR="00000000" w:rsidDel="00000000" w:rsidP="00000000" w:rsidRDefault="00000000" w:rsidRPr="00000000" w14:paraId="00000136">
                <w:pPr>
                  <w:widowControl w:val="0"/>
                  <w:rPr/>
                </w:pPr>
                <w:r w:rsidDel="00000000" w:rsidR="00000000" w:rsidRPr="00000000">
                  <w:rPr>
                    <w:rtl w:val="0"/>
                  </w:rPr>
                  <w:t xml:space="preserve">Khi click, hiển thị BTS Khám phá không gian đầu tư.</w:t>
                </w:r>
              </w:p>
            </w:tc>
          </w:tr>
        </w:tbl>
      </w:sdtContent>
    </w:sdt>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pStyle w:val="Heading4"/>
        <w:numPr>
          <w:ilvl w:val="3"/>
          <w:numId w:val="75"/>
        </w:numPr>
        <w:spacing w:before="0" w:lineRule="auto"/>
        <w:ind w:left="992.1259842519685" w:hanging="360"/>
        <w:rPr>
          <w:b w:val="1"/>
        </w:rPr>
      </w:pPr>
      <w:bookmarkStart w:colFirst="0" w:colLast="0" w:name="_heading=h.vqdjga5k8ots" w:id="13"/>
      <w:bookmarkEnd w:id="13"/>
      <w:r w:rsidDel="00000000" w:rsidR="00000000" w:rsidRPr="00000000">
        <w:rPr>
          <w:rtl w:val="0"/>
        </w:rPr>
        <w:t xml:space="preserve">BTS Khám phá không gian đầu tư</w:t>
      </w:r>
    </w:p>
    <w:p w:rsidR="00000000" w:rsidDel="00000000" w:rsidP="00000000" w:rsidRDefault="00000000" w:rsidRPr="00000000" w14:paraId="00000139">
      <w:pPr>
        <w:rPr/>
      </w:pPr>
      <w:r w:rsidDel="00000000" w:rsidR="00000000" w:rsidRPr="00000000">
        <w:rPr>
          <w:rtl w:val="0"/>
        </w:rPr>
      </w:r>
    </w:p>
    <w:sdt>
      <w:sdtPr>
        <w:lock w:val="contentLocked"/>
        <w:id w:val="1696487124"/>
        <w:tag w:val="goog_rdk_2"/>
      </w:sdtPr>
      <w:sdtContent>
        <w:tbl>
          <w:tblPr>
            <w:tblStyle w:val="Table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drawing>
                    <wp:inline distB="114300" distT="114300" distL="114300" distR="114300">
                      <wp:extent cx="2524125" cy="3670300"/>
                      <wp:effectExtent b="0" l="0" r="0" t="0"/>
                      <wp:docPr id="5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524125" cy="3670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rPr/>
                </w:pPr>
                <w:r w:rsidDel="00000000" w:rsidR="00000000" w:rsidRPr="00000000">
                  <w:rPr>
                    <w:rtl w:val="0"/>
                  </w:rPr>
                  <w:t xml:space="preserve">Hiển thị khi user click Xem quyền lợi ở Messagebox Khám phá không gian đầu tư.</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pPr>
                <w:r w:rsidDel="00000000" w:rsidR="00000000" w:rsidRPr="00000000">
                  <w:rPr>
                    <w:rtl w:val="0"/>
                  </w:rPr>
                  <w:t xml:space="preserve">Logo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Khám phá không gian đầu tư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rPr/>
                </w:pPr>
                <w:r w:rsidDel="00000000" w:rsidR="00000000" w:rsidRPr="00000000">
                  <w:rPr>
                    <w:rtl w:val="0"/>
                  </w:rPr>
                  <w:t xml:space="preserve">Quyền lợi khi bạn mở tài khoản với Chứng Chỉ Quỹ CVS</w:t>
                </w:r>
              </w:p>
              <w:p w:rsidR="00000000" w:rsidDel="00000000" w:rsidP="00000000" w:rsidRDefault="00000000" w:rsidRPr="00000000" w14:paraId="0000014C">
                <w:pPr>
                  <w:widowControl w:val="0"/>
                  <w:numPr>
                    <w:ilvl w:val="0"/>
                    <w:numId w:val="22"/>
                  </w:numPr>
                  <w:ind w:left="425.1968503937013" w:hanging="360"/>
                </w:pPr>
                <w:r w:rsidDel="00000000" w:rsidR="00000000" w:rsidRPr="00000000">
                  <w:rPr>
                    <w:rtl w:val="0"/>
                  </w:rPr>
                  <w:t xml:space="preserve">Đầu tư nhanh chóng mọi quỹ với 1 tài khoản duy nhất</w:t>
                </w:r>
              </w:p>
              <w:p w:rsidR="00000000" w:rsidDel="00000000" w:rsidP="00000000" w:rsidRDefault="00000000" w:rsidRPr="00000000" w14:paraId="0000014D">
                <w:pPr>
                  <w:widowControl w:val="0"/>
                  <w:numPr>
                    <w:ilvl w:val="0"/>
                    <w:numId w:val="22"/>
                  </w:numPr>
                  <w:ind w:left="425.1968503937013" w:hanging="360"/>
                </w:pPr>
                <w:r w:rsidDel="00000000" w:rsidR="00000000" w:rsidRPr="00000000">
                  <w:rPr>
                    <w:rtl w:val="0"/>
                  </w:rPr>
                  <w:t xml:space="preserve">Đa dạng các quỹ đầu tư chỉ từ 10.000đ</w:t>
                </w:r>
              </w:p>
              <w:p w:rsidR="00000000" w:rsidDel="00000000" w:rsidP="00000000" w:rsidRDefault="00000000" w:rsidRPr="00000000" w14:paraId="0000014E">
                <w:pPr>
                  <w:widowControl w:val="0"/>
                  <w:numPr>
                    <w:ilvl w:val="0"/>
                    <w:numId w:val="22"/>
                  </w:numPr>
                  <w:ind w:left="425.1968503937013" w:hanging="360"/>
                </w:pPr>
                <w:r w:rsidDel="00000000" w:rsidR="00000000" w:rsidRPr="00000000">
                  <w:rPr>
                    <w:rtl w:val="0"/>
                  </w:rPr>
                  <w:t xml:space="preserve">Liên tục cập nhật thêm quỹ tiềm năng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rPr/>
                </w:pPr>
                <w:r w:rsidDel="00000000" w:rsidR="00000000" w:rsidRPr="00000000">
                  <w:rPr>
                    <w:rtl w:val="0"/>
                  </w:rPr>
                  <w:t xml:space="preserve">Truy cập “Chứng Chỉ Quỹ CVS”.</w:t>
                </w:r>
              </w:p>
              <w:p w:rsidR="00000000" w:rsidDel="00000000" w:rsidP="00000000" w:rsidRDefault="00000000" w:rsidRPr="00000000" w14:paraId="00000152">
                <w:pPr>
                  <w:widowControl w:val="0"/>
                  <w:rPr/>
                </w:pPr>
                <w:r w:rsidDel="00000000" w:rsidR="00000000" w:rsidRPr="00000000">
                  <w:rPr>
                    <w:rtl w:val="0"/>
                  </w:rPr>
                  <w:t xml:space="preserve">Khi click, hiển thị màn hình </w:t>
                </w:r>
                <w:hyperlink w:anchor="_heading=h.yrtcxv3bu58r">
                  <w:r w:rsidDel="00000000" w:rsidR="00000000" w:rsidRPr="00000000">
                    <w:rPr>
                      <w:color w:val="1155cc"/>
                      <w:u w:val="single"/>
                      <w:rtl w:val="0"/>
                    </w:rPr>
                    <w:t xml:space="preserve">TermsNConditions</w:t>
                  </w:r>
                </w:hyperlink>
                <w:r w:rsidDel="00000000" w:rsidR="00000000" w:rsidRPr="00000000">
                  <w:rPr>
                    <w:rtl w:val="0"/>
                  </w:rPr>
                  <w:t xml:space="preserve"> mini app mới.</w:t>
                </w:r>
              </w:p>
            </w:tc>
          </w:tr>
        </w:tbl>
      </w:sdtContent>
    </w:sdt>
    <w:p w:rsidR="00000000" w:rsidDel="00000000" w:rsidP="00000000" w:rsidRDefault="00000000" w:rsidRPr="00000000" w14:paraId="00000153">
      <w:pPr>
        <w:pStyle w:val="Heading4"/>
        <w:spacing w:before="0" w:lineRule="auto"/>
        <w:ind w:left="992.1259842519685" w:firstLine="0"/>
        <w:rPr/>
      </w:pPr>
      <w:bookmarkStart w:colFirst="0" w:colLast="0" w:name="_heading=h.f15l701t9cod" w:id="14"/>
      <w:bookmarkEnd w:id="14"/>
      <w:r w:rsidDel="00000000" w:rsidR="00000000" w:rsidRPr="00000000">
        <w:rPr>
          <w:rtl w:val="0"/>
        </w:rPr>
      </w:r>
    </w:p>
    <w:p w:rsidR="00000000" w:rsidDel="00000000" w:rsidP="00000000" w:rsidRDefault="00000000" w:rsidRPr="00000000" w14:paraId="00000154">
      <w:pPr>
        <w:pStyle w:val="Heading4"/>
        <w:numPr>
          <w:ilvl w:val="3"/>
          <w:numId w:val="75"/>
        </w:numPr>
        <w:spacing w:before="0" w:lineRule="auto"/>
        <w:ind w:left="992.1259842519685" w:hanging="360"/>
        <w:rPr>
          <w:b w:val="1"/>
        </w:rPr>
      </w:pPr>
      <w:bookmarkStart w:colFirst="0" w:colLast="0" w:name="_heading=h.60d04jh8iscp" w:id="15"/>
      <w:bookmarkEnd w:id="15"/>
      <w:r w:rsidDel="00000000" w:rsidR="00000000" w:rsidRPr="00000000">
        <w:rPr>
          <w:rtl w:val="0"/>
        </w:rPr>
        <w:t xml:space="preserve">Floating banner</w:t>
      </w:r>
    </w:p>
    <w:p w:rsidR="00000000" w:rsidDel="00000000" w:rsidP="00000000" w:rsidRDefault="00000000" w:rsidRPr="00000000" w14:paraId="00000155">
      <w:pPr>
        <w:rPr/>
      </w:pPr>
      <w:r w:rsidDel="00000000" w:rsidR="00000000" w:rsidRPr="00000000">
        <w:rPr>
          <w:rtl w:val="0"/>
        </w:rPr>
      </w:r>
    </w:p>
    <w:sdt>
      <w:sdtPr>
        <w:lock w:val="contentLocked"/>
        <w:id w:val="1777704406"/>
        <w:tag w:val="goog_rdk_3"/>
      </w:sdtPr>
      <w:sdtContent>
        <w:tbl>
          <w:tblPr>
            <w:tblStyle w:val="Table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200"/>
            <w:gridCol w:w="3645"/>
            <w:tblGridChange w:id="0">
              <w:tblGrid>
                <w:gridCol w:w="4185"/>
                <w:gridCol w:w="1200"/>
                <w:gridCol w:w="364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rPr/>
                </w:pPr>
                <w:r w:rsidDel="00000000" w:rsidR="00000000" w:rsidRPr="00000000">
                  <w:rPr/>
                  <w:drawing>
                    <wp:inline distB="114300" distT="114300" distL="114300" distR="114300">
                      <wp:extent cx="2524125" cy="571500"/>
                      <wp:effectExtent b="0" l="0" r="0" t="0"/>
                      <wp:docPr id="137" name="image139.png"/>
                      <a:graphic>
                        <a:graphicData uri="http://schemas.openxmlformats.org/drawingml/2006/picture">
                          <pic:pic>
                            <pic:nvPicPr>
                              <pic:cNvPr id="0" name="image139.png"/>
                              <pic:cNvPicPr preferRelativeResize="0"/>
                            </pic:nvPicPr>
                            <pic:blipFill>
                              <a:blip r:embed="rId13"/>
                              <a:srcRect b="0" l="0" r="0" t="0"/>
                              <a:stretch>
                                <a:fillRect/>
                              </a:stretch>
                            </pic:blipFill>
                            <pic:spPr>
                              <a:xfrm>
                                <a:off x="0" y="0"/>
                                <a:ext cx="2524125" cy="571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Hiển thị đối với tất cả các user ở mini app Chứng chỉ quỹ trên các màn hình:</w:t>
                </w:r>
              </w:p>
              <w:p w:rsidR="00000000" w:rsidDel="00000000" w:rsidP="00000000" w:rsidRDefault="00000000" w:rsidRPr="00000000" w14:paraId="0000015B">
                <w:pPr>
                  <w:widowControl w:val="0"/>
                  <w:numPr>
                    <w:ilvl w:val="0"/>
                    <w:numId w:val="65"/>
                  </w:numPr>
                  <w:ind w:left="720" w:hanging="360"/>
                </w:pPr>
                <w:r w:rsidDel="00000000" w:rsidR="00000000" w:rsidRPr="00000000">
                  <w:rPr>
                    <w:rtl w:val="0"/>
                  </w:rPr>
                  <w:t xml:space="preserve">Trang chủ</w:t>
                </w:r>
              </w:p>
              <w:p w:rsidR="00000000" w:rsidDel="00000000" w:rsidP="00000000" w:rsidRDefault="00000000" w:rsidRPr="00000000" w14:paraId="0000015C">
                <w:pPr>
                  <w:widowControl w:val="0"/>
                  <w:numPr>
                    <w:ilvl w:val="0"/>
                    <w:numId w:val="65"/>
                  </w:numPr>
                  <w:ind w:left="720" w:hanging="360"/>
                </w:pPr>
                <w:r w:rsidDel="00000000" w:rsidR="00000000" w:rsidRPr="00000000">
                  <w:rPr>
                    <w:rtl w:val="0"/>
                  </w:rPr>
                  <w:t xml:space="preserve">Quỹ của tôi</w:t>
                </w:r>
              </w:p>
              <w:p w:rsidR="00000000" w:rsidDel="00000000" w:rsidP="00000000" w:rsidRDefault="00000000" w:rsidRPr="00000000" w14:paraId="0000015D">
                <w:pPr>
                  <w:widowControl w:val="0"/>
                  <w:numPr>
                    <w:ilvl w:val="0"/>
                    <w:numId w:val="65"/>
                  </w:numPr>
                  <w:ind w:left="720" w:hanging="360"/>
                </w:pPr>
                <w:r w:rsidDel="00000000" w:rsidR="00000000" w:rsidRPr="00000000">
                  <w:rPr>
                    <w:rtl w:val="0"/>
                  </w:rPr>
                  <w:t xml:space="preserve">Lịch sử lệnh</w:t>
                </w:r>
              </w:p>
              <w:p w:rsidR="00000000" w:rsidDel="00000000" w:rsidP="00000000" w:rsidRDefault="00000000" w:rsidRPr="00000000" w14:paraId="0000015E">
                <w:pPr>
                  <w:widowControl w:val="0"/>
                  <w:numPr>
                    <w:ilvl w:val="0"/>
                    <w:numId w:val="65"/>
                  </w:numPr>
                  <w:ind w:left="720" w:hanging="360"/>
                  <w:rPr>
                    <w:u w:val="none"/>
                  </w:rPr>
                </w:pPr>
                <w:r w:rsidDel="00000000" w:rsidR="00000000" w:rsidRPr="00000000">
                  <w:rPr>
                    <w:rtl w:val="0"/>
                  </w:rPr>
                  <w:t xml:space="preserve">Cộng đồng</w:t>
                </w:r>
              </w:p>
              <w:p w:rsidR="00000000" w:rsidDel="00000000" w:rsidP="00000000" w:rsidRDefault="00000000" w:rsidRPr="00000000" w14:paraId="0000015F">
                <w:pPr>
                  <w:widowControl w:val="0"/>
                  <w:numPr>
                    <w:ilvl w:val="0"/>
                    <w:numId w:val="65"/>
                  </w:numPr>
                  <w:ind w:left="720" w:hanging="360"/>
                </w:pPr>
                <w:r w:rsidDel="00000000" w:rsidR="00000000" w:rsidRPr="00000000">
                  <w:rPr>
                    <w:rtl w:val="0"/>
                  </w:rPr>
                  <w:t xml:space="preserve">Tiện ích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rtl w:val="0"/>
                  </w:rPr>
                  <w:t xml:space="preserve">Trải nghiệm đầu tư với Chứng Chỉ Quỹ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pPr>
                <w:r w:rsidDel="00000000" w:rsidR="00000000" w:rsidRPr="00000000">
                  <w:rPr>
                    <w:rtl w:val="0"/>
                  </w:rPr>
                  <w:t xml:space="preserve">Trải nghiệm. Khi click, hiển thị </w:t>
                </w:r>
                <w:hyperlink w:anchor="_heading=h.yrtcxv3bu58r">
                  <w:r w:rsidDel="00000000" w:rsidR="00000000" w:rsidRPr="00000000">
                    <w:rPr>
                      <w:color w:val="1155cc"/>
                      <w:u w:val="single"/>
                      <w:rtl w:val="0"/>
                    </w:rPr>
                    <w:t xml:space="preserve">TermsNConditions</w:t>
                  </w:r>
                </w:hyperlink>
                <w:r w:rsidDel="00000000" w:rsidR="00000000" w:rsidRPr="00000000">
                  <w:rPr>
                    <w:rtl w:val="0"/>
                  </w:rPr>
                  <w:t xml:space="preserve"> mini app mới.</w:t>
                </w:r>
              </w:p>
            </w:tc>
          </w:tr>
        </w:tbl>
      </w:sdtContent>
    </w:sdt>
    <w:p w:rsidR="00000000" w:rsidDel="00000000" w:rsidP="00000000" w:rsidRDefault="00000000" w:rsidRPr="00000000" w14:paraId="0000016D">
      <w:pPr>
        <w:spacing w:line="360" w:lineRule="auto"/>
        <w:rPr/>
      </w:pPr>
      <w:r w:rsidDel="00000000" w:rsidR="00000000" w:rsidRPr="00000000">
        <w:rPr>
          <w:rtl w:val="0"/>
        </w:rPr>
      </w:r>
    </w:p>
    <w:p w:rsidR="00000000" w:rsidDel="00000000" w:rsidP="00000000" w:rsidRDefault="00000000" w:rsidRPr="00000000" w14:paraId="0000016E">
      <w:pPr>
        <w:pStyle w:val="Heading3"/>
        <w:numPr>
          <w:ilvl w:val="2"/>
          <w:numId w:val="75"/>
        </w:numPr>
        <w:ind w:left="708.6614173228347" w:hanging="150"/>
        <w:rPr>
          <w:b w:val="1"/>
        </w:rPr>
      </w:pPr>
      <w:bookmarkStart w:colFirst="0" w:colLast="0" w:name="_heading=h.klzly7iy1gww" w:id="16"/>
      <w:bookmarkEnd w:id="16"/>
      <w:r w:rsidDel="00000000" w:rsidR="00000000" w:rsidRPr="00000000">
        <w:rPr>
          <w:rtl w:val="0"/>
        </w:rPr>
        <w:t xml:space="preserve">Các phần điều chỉnh ở mini </w:t>
      </w:r>
      <w:r w:rsidDel="00000000" w:rsidR="00000000" w:rsidRPr="00000000">
        <w:rPr>
          <w:rtl w:val="0"/>
        </w:rPr>
        <w:t xml:space="preserve">app</w:t>
      </w:r>
      <w:r w:rsidDel="00000000" w:rsidR="00000000" w:rsidRPr="00000000">
        <w:rPr>
          <w:rtl w:val="0"/>
        </w:rPr>
        <w:t xml:space="preserve"> mới </w:t>
      </w:r>
      <w:hyperlink w:anchor="_heading=h.4kz99hx31l4j">
        <w:r w:rsidDel="00000000" w:rsidR="00000000" w:rsidRPr="00000000">
          <w:rPr>
            <w:color w:val="1155cc"/>
            <w:u w:val="single"/>
            <w:rtl w:val="0"/>
          </w:rPr>
          <w:t xml:space="preserve">(giống giai đoạn 2)</w:t>
        </w:r>
      </w:hyperlink>
      <w:r w:rsidDel="00000000" w:rsidR="00000000" w:rsidRPr="00000000">
        <w:rPr>
          <w:rtl w:val="0"/>
        </w:rPr>
      </w:r>
    </w:p>
    <w:p w:rsidR="00000000" w:rsidDel="00000000" w:rsidP="00000000" w:rsidRDefault="00000000" w:rsidRPr="00000000" w14:paraId="0000016F">
      <w:pPr>
        <w:pStyle w:val="Heading2"/>
        <w:numPr>
          <w:ilvl w:val="1"/>
          <w:numId w:val="75"/>
        </w:numPr>
        <w:ind w:left="992.1259842519685" w:hanging="360"/>
      </w:pPr>
      <w:bookmarkStart w:colFirst="0" w:colLast="0" w:name="_heading=h.hqwe9iy8906e" w:id="17"/>
      <w:bookmarkEnd w:id="17"/>
      <w:r w:rsidDel="00000000" w:rsidR="00000000" w:rsidRPr="00000000">
        <w:rPr>
          <w:rtl w:val="0"/>
        </w:rPr>
        <w:t xml:space="preserve">Các phần điều chỉnh giai đoạn 2</w:t>
      </w:r>
    </w:p>
    <w:p w:rsidR="00000000" w:rsidDel="00000000" w:rsidP="00000000" w:rsidRDefault="00000000" w:rsidRPr="00000000" w14:paraId="00000170">
      <w:pPr>
        <w:pStyle w:val="Heading3"/>
        <w:numPr>
          <w:ilvl w:val="2"/>
          <w:numId w:val="75"/>
        </w:numPr>
        <w:spacing w:before="0" w:lineRule="auto"/>
        <w:ind w:left="708.6614173228347" w:hanging="150"/>
        <w:rPr/>
      </w:pPr>
      <w:bookmarkStart w:colFirst="0" w:colLast="0" w:name="_heading=h.ranzm8hombxr" w:id="18"/>
      <w:bookmarkEnd w:id="18"/>
      <w:r w:rsidDel="00000000" w:rsidR="00000000" w:rsidRPr="00000000">
        <w:rPr>
          <w:rtl w:val="0"/>
        </w:rPr>
        <w:t xml:space="preserve">Flow </w:t>
      </w:r>
      <w:hyperlink r:id="rId14">
        <w:r w:rsidDel="00000000" w:rsidR="00000000" w:rsidRPr="00000000">
          <w:rPr>
            <w:color w:val="0000ee"/>
            <w:u w:val="single"/>
            <w:rtl w:val="0"/>
          </w:rPr>
          <w:t xml:space="preserve">Figma</w:t>
        </w:r>
      </w:hyperlink>
      <w:r w:rsidDel="00000000" w:rsidR="00000000" w:rsidRPr="00000000">
        <w:rPr>
          <w:rtl w:val="0"/>
        </w:rPr>
      </w:r>
    </w:p>
    <w:p w:rsidR="00000000" w:rsidDel="00000000" w:rsidP="00000000" w:rsidRDefault="00000000" w:rsidRPr="00000000" w14:paraId="00000171">
      <w:pPr>
        <w:pStyle w:val="Heading3"/>
        <w:numPr>
          <w:ilvl w:val="2"/>
          <w:numId w:val="75"/>
        </w:numPr>
        <w:spacing w:before="0" w:lineRule="auto"/>
        <w:ind w:left="708.6614173228347" w:hanging="150"/>
        <w:rPr/>
      </w:pPr>
      <w:bookmarkStart w:colFirst="0" w:colLast="0" w:name="_heading=h.f1g4qwc91jtb" w:id="19"/>
      <w:bookmarkEnd w:id="19"/>
      <w:r w:rsidDel="00000000" w:rsidR="00000000" w:rsidRPr="00000000">
        <w:rPr>
          <w:rtl w:val="0"/>
        </w:rPr>
        <w:t xml:space="preserve">Các phần điều chỉnh ở miniapp cũ</w:t>
      </w:r>
    </w:p>
    <w:p w:rsidR="00000000" w:rsidDel="00000000" w:rsidP="00000000" w:rsidRDefault="00000000" w:rsidRPr="00000000" w14:paraId="00000172">
      <w:pPr>
        <w:numPr>
          <w:ilvl w:val="0"/>
          <w:numId w:val="71"/>
        </w:numPr>
        <w:spacing w:before="0" w:line="360" w:lineRule="auto"/>
        <w:ind w:left="720" w:hanging="360"/>
        <w:jc w:val="both"/>
        <w:rPr>
          <w:u w:val="none"/>
        </w:rPr>
      </w:pPr>
      <w:r w:rsidDel="00000000" w:rsidR="00000000" w:rsidRPr="00000000">
        <w:rPr>
          <w:rtl w:val="0"/>
        </w:rPr>
        <w:t xml:space="preserve">Sửa </w:t>
      </w:r>
      <w:hyperlink w:anchor="_heading=h.pdpe30q9nem7">
        <w:r w:rsidDel="00000000" w:rsidR="00000000" w:rsidRPr="00000000">
          <w:rPr>
            <w:color w:val="1155cc"/>
            <w:u w:val="single"/>
            <w:rtl w:val="0"/>
          </w:rPr>
          <w:t xml:space="preserve">trang chủ</w:t>
        </w:r>
      </w:hyperlink>
      <w:r w:rsidDel="00000000" w:rsidR="00000000" w:rsidRPr="00000000">
        <w:rPr>
          <w:rtl w:val="0"/>
        </w:rPr>
        <w:t xml:space="preserve">: </w:t>
      </w:r>
    </w:p>
    <w:p w:rsidR="00000000" w:rsidDel="00000000" w:rsidP="00000000" w:rsidRDefault="00000000" w:rsidRPr="00000000" w14:paraId="00000173">
      <w:pPr>
        <w:numPr>
          <w:ilvl w:val="1"/>
          <w:numId w:val="71"/>
        </w:numPr>
        <w:spacing w:before="0" w:line="360" w:lineRule="auto"/>
        <w:ind w:left="1440" w:hanging="360"/>
        <w:jc w:val="both"/>
        <w:rPr>
          <w:u w:val="none"/>
        </w:rPr>
      </w:pPr>
      <w:r w:rsidDel="00000000" w:rsidR="00000000" w:rsidRPr="00000000">
        <w:rPr>
          <w:rtl w:val="0"/>
        </w:rPr>
        <w:t xml:space="preserve">Đối với user đã có tài sản: </w:t>
      </w:r>
      <w:hyperlink w:anchor="_heading=h.j9y8phhsajfs">
        <w:r w:rsidDel="00000000" w:rsidR="00000000" w:rsidRPr="00000000">
          <w:rPr>
            <w:color w:val="1155cc"/>
            <w:u w:val="single"/>
            <w:rtl w:val="0"/>
          </w:rPr>
          <w:t xml:space="preserve">block tài sản</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đ</w:t>
      </w:r>
      <w:r w:rsidDel="00000000" w:rsidR="00000000" w:rsidRPr="00000000">
        <w:rPr>
          <w:rtl w:val="0"/>
        </w:rPr>
        <w:t xml:space="preserve">ổi CTA Mua chứng chỉ quỹ -&gt; thành CTA Bán. Khi click dẫn về màn hình Quỹ của tôi.</w:t>
      </w:r>
    </w:p>
    <w:p w:rsidR="00000000" w:rsidDel="00000000" w:rsidP="00000000" w:rsidRDefault="00000000" w:rsidRPr="00000000" w14:paraId="00000174">
      <w:pPr>
        <w:numPr>
          <w:ilvl w:val="1"/>
          <w:numId w:val="71"/>
        </w:numPr>
        <w:spacing w:before="0" w:line="360" w:lineRule="auto"/>
        <w:ind w:left="1440" w:hanging="360"/>
        <w:jc w:val="both"/>
        <w:rPr>
          <w:u w:val="none"/>
        </w:rPr>
      </w:pPr>
      <w:r w:rsidDel="00000000" w:rsidR="00000000" w:rsidRPr="00000000">
        <w:rPr>
          <w:rtl w:val="0"/>
        </w:rPr>
        <w:t xml:space="preserve">Đối với user chưa có tài sản: </w:t>
      </w:r>
      <w:r w:rsidDel="00000000" w:rsidR="00000000" w:rsidRPr="00000000">
        <w:rPr>
          <w:rtl w:val="0"/>
        </w:rPr>
        <w:t xml:space="preserve">sửa </w:t>
      </w:r>
      <w:hyperlink w:anchor="_heading=h.47luzyu6kdc1">
        <w:r w:rsidDel="00000000" w:rsidR="00000000" w:rsidRPr="00000000">
          <w:rPr>
            <w:color w:val="1155cc"/>
            <w:u w:val="single"/>
            <w:rtl w:val="0"/>
          </w:rPr>
          <w:t xml:space="preserve">block Khám phá </w:t>
        </w:r>
      </w:hyperlink>
      <w:hyperlink w:anchor="_heading=h.47luzyu6kdc1">
        <w:r w:rsidDel="00000000" w:rsidR="00000000" w:rsidRPr="00000000">
          <w:rPr>
            <w:color w:val="1155cc"/>
            <w:u w:val="single"/>
            <w:rtl w:val="0"/>
          </w:rPr>
          <w:t xml:space="preserve">ngay</w:t>
        </w:r>
      </w:hyperlink>
      <w:r w:rsidDel="00000000" w:rsidR="00000000" w:rsidRPr="00000000">
        <w:rPr>
          <w:rtl w:val="0"/>
        </w:rPr>
        <w:t xml:space="preserve">: thay thế</w:t>
      </w:r>
      <w:r w:rsidDel="00000000" w:rsidR="00000000" w:rsidRPr="00000000">
        <w:rPr>
          <w:rtl w:val="0"/>
        </w:rPr>
        <w:t xml:space="preserve"> CTA Khám phá </w:t>
      </w:r>
      <w:r w:rsidDel="00000000" w:rsidR="00000000" w:rsidRPr="00000000">
        <w:rPr>
          <w:rtl w:val="0"/>
        </w:rPr>
        <w:t xml:space="preserve">ngay</w:t>
      </w:r>
      <w:r w:rsidDel="00000000" w:rsidR="00000000" w:rsidRPr="00000000">
        <w:rPr>
          <w:rtl w:val="0"/>
        </w:rPr>
        <w:t xml:space="preserve"> -&gt; bằng mũi tên nhỏ bên phải block.</w:t>
      </w:r>
    </w:p>
    <w:p w:rsidR="00000000" w:rsidDel="00000000" w:rsidP="00000000" w:rsidRDefault="00000000" w:rsidRPr="00000000" w14:paraId="00000175">
      <w:pPr>
        <w:numPr>
          <w:ilvl w:val="1"/>
          <w:numId w:val="71"/>
        </w:numPr>
        <w:spacing w:before="0" w:line="360" w:lineRule="auto"/>
        <w:ind w:left="1440" w:hanging="360"/>
        <w:jc w:val="both"/>
        <w:rPr>
          <w:u w:val="none"/>
        </w:rPr>
      </w:pPr>
      <w:r w:rsidDel="00000000" w:rsidR="00000000" w:rsidRPr="00000000">
        <w:rPr>
          <w:rtl w:val="0"/>
        </w:rPr>
        <w:t xml:space="preserve">Thêm </w:t>
      </w:r>
      <w:hyperlink w:anchor="_heading=h.ye447zf2qq9">
        <w:r w:rsidDel="00000000" w:rsidR="00000000" w:rsidRPr="00000000">
          <w:rPr>
            <w:color w:val="1155cc"/>
            <w:u w:val="single"/>
            <w:rtl w:val="0"/>
          </w:rPr>
          <w:t xml:space="preserve">message box Nâng cấp tài khoản</w:t>
        </w:r>
      </w:hyperlink>
      <w:r w:rsidDel="00000000" w:rsidR="00000000" w:rsidRPr="00000000">
        <w:rPr>
          <w:rtl w:val="0"/>
        </w:rPr>
        <w:t xml:space="preserve"> với tất cả các trường hợp user đã có tài sản hoặc không. Khi click Xem chi tiết, hiển thị BTS Nâng cấp tài khoản.</w:t>
      </w:r>
    </w:p>
    <w:p w:rsidR="00000000" w:rsidDel="00000000" w:rsidP="00000000" w:rsidRDefault="00000000" w:rsidRPr="00000000" w14:paraId="00000176">
      <w:pPr>
        <w:numPr>
          <w:ilvl w:val="0"/>
          <w:numId w:val="71"/>
        </w:numPr>
        <w:spacing w:before="0" w:line="360" w:lineRule="auto"/>
        <w:ind w:left="720" w:hanging="360"/>
        <w:jc w:val="both"/>
        <w:rPr>
          <w:u w:val="none"/>
        </w:rPr>
      </w:pPr>
      <w:r w:rsidDel="00000000" w:rsidR="00000000" w:rsidRPr="00000000">
        <w:rPr>
          <w:rtl w:val="0"/>
        </w:rPr>
        <w:t xml:space="preserve">Thêm floating banner trên các màn hình: Trang chủ, Quỹ của tôi, Lịch sử lệnh, Cộng đồng, Tài khoản.</w:t>
      </w:r>
    </w:p>
    <w:p w:rsidR="00000000" w:rsidDel="00000000" w:rsidP="00000000" w:rsidRDefault="00000000" w:rsidRPr="00000000" w14:paraId="00000177">
      <w:pPr>
        <w:numPr>
          <w:ilvl w:val="0"/>
          <w:numId w:val="89"/>
        </w:numPr>
        <w:spacing w:before="0" w:line="360" w:lineRule="auto"/>
        <w:ind w:left="720" w:hanging="360"/>
        <w:jc w:val="both"/>
        <w:rPr>
          <w:u w:val="none"/>
        </w:rPr>
      </w:pPr>
      <w:r w:rsidDel="00000000" w:rsidR="00000000" w:rsidRPr="00000000">
        <w:rPr>
          <w:rtl w:val="0"/>
        </w:rPr>
        <w:t xml:space="preserve">Khi bấm Mua, Mở tài khoản: hiển thị </w:t>
      </w:r>
      <w:r w:rsidDel="00000000" w:rsidR="00000000" w:rsidRPr="00000000">
        <w:rPr>
          <w:rtl w:val="0"/>
        </w:rPr>
        <w:t xml:space="preserve">Pop-up</w:t>
      </w:r>
      <w:r w:rsidDel="00000000" w:rsidR="00000000" w:rsidRPr="00000000">
        <w:rPr>
          <w:rtl w:val="0"/>
        </w:rPr>
        <w:t xml:space="preserve"> thông báo </w:t>
      </w:r>
      <w:r w:rsidDel="00000000" w:rsidR="00000000" w:rsidRPr="00000000">
        <w:rPr>
          <w:rtl w:val="0"/>
        </w:rPr>
        <w:t xml:space="preserve">ngưng</w:t>
      </w:r>
      <w:r w:rsidDel="00000000" w:rsidR="00000000" w:rsidRPr="00000000">
        <w:rPr>
          <w:rtl w:val="0"/>
        </w:rPr>
        <w:t xml:space="preserve"> hỗ trợ, CTA điều hướng qua mini app mới.</w:t>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4"/>
        <w:numPr>
          <w:ilvl w:val="3"/>
          <w:numId w:val="75"/>
        </w:numPr>
        <w:spacing w:before="0" w:lineRule="auto"/>
        <w:ind w:left="992.1259842519685" w:hanging="360"/>
        <w:rPr>
          <w:b w:val="1"/>
          <w:sz w:val="20"/>
          <w:szCs w:val="20"/>
        </w:rPr>
      </w:pPr>
      <w:bookmarkStart w:colFirst="0" w:colLast="0" w:name="_heading=h.pdpe30q9nem7" w:id="20"/>
      <w:bookmarkEnd w:id="20"/>
      <w:r w:rsidDel="00000000" w:rsidR="00000000" w:rsidRPr="00000000">
        <w:rPr>
          <w:rtl w:val="0"/>
        </w:rPr>
        <w:t xml:space="preserve">Scr: Trang chủ Chứng Chỉ Quỹ (miniapp cũ)</w:t>
      </w:r>
    </w:p>
    <w:p w:rsidR="00000000" w:rsidDel="00000000" w:rsidP="00000000" w:rsidRDefault="00000000" w:rsidRPr="00000000" w14:paraId="00000179">
      <w:pPr>
        <w:rPr/>
      </w:pPr>
      <w:r w:rsidDel="00000000" w:rsidR="00000000" w:rsidRPr="00000000">
        <w:rPr>
          <w:rtl w:val="0"/>
        </w:rPr>
      </w:r>
    </w:p>
    <w:tbl>
      <w:tblPr>
        <w:tblStyle w:val="Table5"/>
        <w:tblW w:w="91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620"/>
        <w:gridCol w:w="4500"/>
        <w:tblGridChange w:id="0">
          <w:tblGrid>
            <w:gridCol w:w="4620"/>
            <w:gridCol w:w="450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Hiển thị đối với user chưa có tài sản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Hiển thị đối với user đã có tài sản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drawing>
                <wp:inline distB="114300" distT="114300" distL="114300" distR="114300">
                  <wp:extent cx="2524125" cy="5461000"/>
                  <wp:effectExtent b="0" l="0" r="0" t="0"/>
                  <wp:docPr id="74"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524125" cy="546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drawing>
                <wp:inline distB="114300" distT="114300" distL="114300" distR="114300">
                  <wp:extent cx="2527069" cy="5452173"/>
                  <wp:effectExtent b="0" l="0" r="0" t="0"/>
                  <wp:docPr id="94"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2527069" cy="54521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E">
      <w:pPr>
        <w:pStyle w:val="Heading4"/>
        <w:spacing w:before="0" w:lineRule="auto"/>
        <w:ind w:left="566.9291338582675" w:firstLine="0"/>
        <w:rPr/>
      </w:pPr>
      <w:bookmarkStart w:colFirst="0" w:colLast="0" w:name="_heading=h.dgms7nat71s7" w:id="21"/>
      <w:bookmarkEnd w:id="21"/>
      <w:r w:rsidDel="00000000" w:rsidR="00000000" w:rsidRPr="00000000">
        <w:rPr>
          <w:rtl w:val="0"/>
        </w:rPr>
      </w:r>
    </w:p>
    <w:p w:rsidR="00000000" w:rsidDel="00000000" w:rsidP="00000000" w:rsidRDefault="00000000" w:rsidRPr="00000000" w14:paraId="0000017F">
      <w:pPr>
        <w:pStyle w:val="Heading4"/>
        <w:numPr>
          <w:ilvl w:val="3"/>
          <w:numId w:val="75"/>
        </w:numPr>
        <w:spacing w:before="0" w:lineRule="auto"/>
        <w:ind w:left="992.1259842519685" w:hanging="360"/>
        <w:rPr>
          <w:sz w:val="20"/>
          <w:szCs w:val="20"/>
        </w:rPr>
      </w:pPr>
      <w:bookmarkStart w:colFirst="0" w:colLast="0" w:name="_heading=h.47luzyu6kdc1" w:id="22"/>
      <w:bookmarkEnd w:id="22"/>
      <w:r w:rsidDel="00000000" w:rsidR="00000000" w:rsidRPr="00000000">
        <w:rPr>
          <w:rtl w:val="0"/>
        </w:rPr>
        <w:t xml:space="preserve">Block khám phá ngay</w:t>
      </w:r>
    </w:p>
    <w:p w:rsidR="00000000" w:rsidDel="00000000" w:rsidP="00000000" w:rsidRDefault="00000000" w:rsidRPr="00000000" w14:paraId="00000180">
      <w:pPr>
        <w:rPr/>
      </w:pPr>
      <w:r w:rsidDel="00000000" w:rsidR="00000000" w:rsidRPr="00000000">
        <w:rPr>
          <w:rtl w:val="0"/>
        </w:rPr>
      </w:r>
    </w:p>
    <w:tbl>
      <w:tblPr>
        <w:tblStyle w:val="Table6"/>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drawing>
                <wp:inline distB="114300" distT="114300" distL="114300" distR="114300">
                  <wp:extent cx="2524125" cy="660400"/>
                  <wp:effectExtent b="0" l="0" r="0" t="0"/>
                  <wp:docPr id="81"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2524125" cy="660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Hiển thị đối với các user chưa có tài sản ở mini app Chứng chỉ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rtl w:val="0"/>
              </w:rPr>
              <w:t xml:space="preserve">Đầu tư dành cho người mới bắt đầu</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Mua quỹ đơn giản, chỉ từ 10.000đ</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pPr>
            <w:r w:rsidDel="00000000" w:rsidR="00000000" w:rsidRPr="00000000">
              <w:rPr>
                <w:rtl w:val="0"/>
              </w:rPr>
              <w:t xml:space="preserve">Mũi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Khi click, dẫn vào màn hình Danh sách quỹ.</w:t>
            </w:r>
          </w:p>
        </w:tc>
      </w:tr>
    </w:tbl>
    <w:p w:rsidR="00000000" w:rsidDel="00000000" w:rsidP="00000000" w:rsidRDefault="00000000" w:rsidRPr="00000000" w14:paraId="00000196">
      <w:pPr>
        <w:pStyle w:val="Heading4"/>
        <w:spacing w:before="0" w:lineRule="auto"/>
        <w:ind w:left="566.9291338582675" w:firstLine="0"/>
        <w:rPr/>
      </w:pPr>
      <w:bookmarkStart w:colFirst="0" w:colLast="0" w:name="_heading=h.2gfolte7wsrb" w:id="23"/>
      <w:bookmarkEnd w:id="23"/>
      <w:r w:rsidDel="00000000" w:rsidR="00000000" w:rsidRPr="00000000">
        <w:rPr>
          <w:rtl w:val="0"/>
        </w:rPr>
      </w:r>
    </w:p>
    <w:p w:rsidR="00000000" w:rsidDel="00000000" w:rsidP="00000000" w:rsidRDefault="00000000" w:rsidRPr="00000000" w14:paraId="00000197">
      <w:pPr>
        <w:pStyle w:val="Heading4"/>
        <w:numPr>
          <w:ilvl w:val="3"/>
          <w:numId w:val="75"/>
        </w:numPr>
        <w:spacing w:before="0" w:lineRule="auto"/>
        <w:ind w:left="992.1259842519685" w:hanging="360"/>
        <w:rPr>
          <w:sz w:val="20"/>
          <w:szCs w:val="20"/>
        </w:rPr>
      </w:pPr>
      <w:bookmarkStart w:colFirst="0" w:colLast="0" w:name="_heading=h.j9y8phhsajfs" w:id="24"/>
      <w:bookmarkEnd w:id="24"/>
      <w:r w:rsidDel="00000000" w:rsidR="00000000" w:rsidRPr="00000000">
        <w:rPr>
          <w:rtl w:val="0"/>
        </w:rPr>
        <w:t xml:space="preserve">Block tài sản</w:t>
      </w:r>
    </w:p>
    <w:p w:rsidR="00000000" w:rsidDel="00000000" w:rsidP="00000000" w:rsidRDefault="00000000" w:rsidRPr="00000000" w14:paraId="00000198">
      <w:pPr>
        <w:rPr/>
      </w:pPr>
      <w:r w:rsidDel="00000000" w:rsidR="00000000" w:rsidRPr="00000000">
        <w:rPr>
          <w:rtl w:val="0"/>
        </w:rPr>
      </w:r>
    </w:p>
    <w:sdt>
      <w:sdtPr>
        <w:lock w:val="contentLocked"/>
        <w:id w:val="70277036"/>
        <w:tag w:val="goog_rdk_4"/>
      </w:sdtPr>
      <w:sdtContent>
        <w:tbl>
          <w:tblPr>
            <w:tblStyle w:val="Table7"/>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drawing>
                    <wp:inline distB="114300" distT="114300" distL="114300" distR="114300">
                      <wp:extent cx="2524125" cy="1193800"/>
                      <wp:effectExtent b="0" l="0" r="0" t="0"/>
                      <wp:docPr id="88"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2524125" cy="1193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Hiển thị đối với các user đã có tài sản ở mini app Chứng chỉ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Các thành phần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hyperlink r:id="rId19">
                  <w:r w:rsidDel="00000000" w:rsidR="00000000" w:rsidRPr="00000000">
                    <w:rPr>
                      <w:color w:val="0000ee"/>
                      <w:u w:val="single"/>
                      <w:rtl w:val="0"/>
                    </w:rPr>
                    <w:t xml:space="preserve">[CCQ] Tài liệu nghiệp vụ Chứng chỉ quỹ CVS.docx</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Bán chứng chỉ quỹ.</w:t>
                </w:r>
              </w:p>
              <w:p w:rsidR="00000000" w:rsidDel="00000000" w:rsidP="00000000" w:rsidRDefault="00000000" w:rsidRPr="00000000" w14:paraId="000001A8">
                <w:pPr>
                  <w:widowControl w:val="0"/>
                  <w:rPr/>
                </w:pPr>
                <w:r w:rsidDel="00000000" w:rsidR="00000000" w:rsidRPr="00000000">
                  <w:rPr>
                    <w:rtl w:val="0"/>
                  </w:rPr>
                  <w:t xml:space="preserve">Khi click, hiển thị màn hình Danh sách quỹ.</w:t>
                </w:r>
              </w:p>
            </w:tc>
          </w:tr>
        </w:tbl>
      </w:sdtContent>
    </w:sdt>
    <w:p w:rsidR="00000000" w:rsidDel="00000000" w:rsidP="00000000" w:rsidRDefault="00000000" w:rsidRPr="00000000" w14:paraId="000001A9">
      <w:pPr>
        <w:spacing w:line="360" w:lineRule="auto"/>
        <w:ind w:left="0" w:firstLine="0"/>
        <w:rPr/>
      </w:pPr>
      <w:r w:rsidDel="00000000" w:rsidR="00000000" w:rsidRPr="00000000">
        <w:rPr>
          <w:rtl w:val="0"/>
        </w:rPr>
      </w:r>
    </w:p>
    <w:p w:rsidR="00000000" w:rsidDel="00000000" w:rsidP="00000000" w:rsidRDefault="00000000" w:rsidRPr="00000000" w14:paraId="000001AA">
      <w:pPr>
        <w:pStyle w:val="Heading4"/>
        <w:numPr>
          <w:ilvl w:val="3"/>
          <w:numId w:val="75"/>
        </w:numPr>
        <w:spacing w:before="0" w:lineRule="auto"/>
        <w:ind w:left="992.1259842519685" w:hanging="360"/>
        <w:rPr>
          <w:b w:val="1"/>
          <w:sz w:val="20"/>
          <w:szCs w:val="20"/>
        </w:rPr>
      </w:pPr>
      <w:bookmarkStart w:colFirst="0" w:colLast="0" w:name="_heading=h.ye447zf2qq9" w:id="25"/>
      <w:bookmarkEnd w:id="25"/>
      <w:r w:rsidDel="00000000" w:rsidR="00000000" w:rsidRPr="00000000">
        <w:rPr>
          <w:rtl w:val="0"/>
        </w:rPr>
        <w:t xml:space="preserve">Message box Nâng cấp tài khoản</w:t>
      </w:r>
    </w:p>
    <w:p w:rsidR="00000000" w:rsidDel="00000000" w:rsidP="00000000" w:rsidRDefault="00000000" w:rsidRPr="00000000" w14:paraId="000001AB">
      <w:pPr>
        <w:rPr/>
      </w:pPr>
      <w:r w:rsidDel="00000000" w:rsidR="00000000" w:rsidRPr="00000000">
        <w:rPr>
          <w:rtl w:val="0"/>
        </w:rPr>
      </w:r>
    </w:p>
    <w:sdt>
      <w:sdtPr>
        <w:lock w:val="contentLocked"/>
        <w:id w:val="-1952590647"/>
        <w:tag w:val="goog_rdk_5"/>
      </w:sdtPr>
      <w:sdtContent>
        <w:tbl>
          <w:tblPr>
            <w:tblStyle w:val="Table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drawing>
                    <wp:inline distB="114300" distT="114300" distL="114300" distR="114300">
                      <wp:extent cx="2524125" cy="787400"/>
                      <wp:effectExtent b="0" l="0" r="0" t="0"/>
                      <wp:docPr id="3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524125" cy="787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Hiển thị đối với tất cả các user ở mini app Chứng chỉ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rtl w:val="0"/>
                  </w:rPr>
                  <w:t xml:space="preserve">Tiêu đề</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pPr>
                <w:r w:rsidDel="00000000" w:rsidR="00000000" w:rsidRPr="00000000">
                  <w:rPr>
                    <w:rtl w:val="0"/>
                  </w:rPr>
                  <w:t xml:space="preserve">Thay đổi để nâng cấp trải nghiệm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Từ 01/08/2025, “Chứng Chỉ Quỹ” dừng hỗ trợ mua &amp; đăng ký mới – gặp bạn ở “Chứng Chỉ Quỹ CVS”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Xem chi tiết</w:t>
                </w:r>
              </w:p>
              <w:p w:rsidR="00000000" w:rsidDel="00000000" w:rsidP="00000000" w:rsidRDefault="00000000" w:rsidRPr="00000000" w14:paraId="000001BE">
                <w:pPr>
                  <w:widowControl w:val="0"/>
                  <w:rPr/>
                </w:pPr>
                <w:r w:rsidDel="00000000" w:rsidR="00000000" w:rsidRPr="00000000">
                  <w:rPr>
                    <w:rtl w:val="0"/>
                  </w:rPr>
                  <w:t xml:space="preserve">Khi click, hiển thị </w:t>
                </w:r>
                <w:hyperlink w:anchor="_heading=h.198ui3vd149d">
                  <w:r w:rsidDel="00000000" w:rsidR="00000000" w:rsidRPr="00000000">
                    <w:rPr>
                      <w:color w:val="1155cc"/>
                      <w:u w:val="single"/>
                      <w:rtl w:val="0"/>
                    </w:rPr>
                    <w:t xml:space="preserve">BTS Nâng cấp tài khoản.</w:t>
                  </w:r>
                </w:hyperlink>
                <w:r w:rsidDel="00000000" w:rsidR="00000000" w:rsidRPr="00000000">
                  <w:rPr>
                    <w:rtl w:val="0"/>
                  </w:rPr>
                </w:r>
              </w:p>
            </w:tc>
          </w:tr>
        </w:tbl>
      </w:sdtContent>
    </w:sdt>
    <w:p w:rsidR="00000000" w:rsidDel="00000000" w:rsidP="00000000" w:rsidRDefault="00000000" w:rsidRPr="00000000" w14:paraId="000001BF">
      <w:pPr>
        <w:spacing w:line="360" w:lineRule="auto"/>
        <w:rPr/>
      </w:pPr>
      <w:r w:rsidDel="00000000" w:rsidR="00000000" w:rsidRPr="00000000">
        <w:rPr>
          <w:rtl w:val="0"/>
        </w:rPr>
      </w:r>
    </w:p>
    <w:p w:rsidR="00000000" w:rsidDel="00000000" w:rsidP="00000000" w:rsidRDefault="00000000" w:rsidRPr="00000000" w14:paraId="000001C0">
      <w:pPr>
        <w:pStyle w:val="Heading4"/>
        <w:spacing w:before="0" w:lineRule="auto"/>
        <w:ind w:left="0" w:firstLine="0"/>
        <w:rPr/>
      </w:pPr>
      <w:bookmarkStart w:colFirst="0" w:colLast="0" w:name="_heading=h.sv3xuu524kvq" w:id="26"/>
      <w:bookmarkEnd w:id="26"/>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4"/>
        <w:numPr>
          <w:ilvl w:val="3"/>
          <w:numId w:val="75"/>
        </w:numPr>
        <w:spacing w:before="0" w:lineRule="auto"/>
        <w:ind w:left="992.1259842519685" w:hanging="360"/>
        <w:rPr>
          <w:b w:val="1"/>
          <w:sz w:val="20"/>
          <w:szCs w:val="20"/>
        </w:rPr>
      </w:pPr>
      <w:bookmarkStart w:colFirst="0" w:colLast="0" w:name="_heading=h.odgsuvvf11rj" w:id="27"/>
      <w:bookmarkEnd w:id="27"/>
      <w:r w:rsidDel="00000000" w:rsidR="00000000" w:rsidRPr="00000000">
        <w:rPr>
          <w:rtl w:val="0"/>
        </w:rPr>
        <w:t xml:space="preserve">Floating banner</w:t>
      </w:r>
    </w:p>
    <w:p w:rsidR="00000000" w:rsidDel="00000000" w:rsidP="00000000" w:rsidRDefault="00000000" w:rsidRPr="00000000" w14:paraId="000001C2">
      <w:pPr>
        <w:rPr/>
      </w:pPr>
      <w:r w:rsidDel="00000000" w:rsidR="00000000" w:rsidRPr="00000000">
        <w:rPr>
          <w:rtl w:val="0"/>
        </w:rPr>
      </w:r>
    </w:p>
    <w:sdt>
      <w:sdtPr>
        <w:lock w:val="contentLocked"/>
        <w:id w:val="-1010905154"/>
        <w:tag w:val="goog_rdk_6"/>
      </w:sdtPr>
      <w:sdtContent>
        <w:tbl>
          <w:tblPr>
            <w:tblStyle w:val="Table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200"/>
            <w:gridCol w:w="3645"/>
            <w:tblGridChange w:id="0">
              <w:tblGrid>
                <w:gridCol w:w="4185"/>
                <w:gridCol w:w="1200"/>
                <w:gridCol w:w="364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drawing>
                    <wp:inline distB="114300" distT="114300" distL="114300" distR="114300">
                      <wp:extent cx="2524125" cy="571500"/>
                      <wp:effectExtent b="0" l="0" r="0" t="0"/>
                      <wp:docPr id="125" name="image126.png"/>
                      <a:graphic>
                        <a:graphicData uri="http://schemas.openxmlformats.org/drawingml/2006/picture">
                          <pic:pic>
                            <pic:nvPicPr>
                              <pic:cNvPr id="0" name="image126.png"/>
                              <pic:cNvPicPr preferRelativeResize="0"/>
                            </pic:nvPicPr>
                            <pic:blipFill>
                              <a:blip r:embed="rId21"/>
                              <a:srcRect b="0" l="0" r="0" t="0"/>
                              <a:stretch>
                                <a:fillRect/>
                              </a:stretch>
                            </pic:blipFill>
                            <pic:spPr>
                              <a:xfrm>
                                <a:off x="0" y="0"/>
                                <a:ext cx="2524125" cy="571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pPr>
                <w:r w:rsidDel="00000000" w:rsidR="00000000" w:rsidRPr="00000000">
                  <w:rPr>
                    <w:rtl w:val="0"/>
                  </w:rPr>
                  <w:t xml:space="preserve">Hiển thị đối với tất cả các user ở mini app Chứng chỉ quỹ trên các màn hình:</w:t>
                </w:r>
              </w:p>
              <w:p w:rsidR="00000000" w:rsidDel="00000000" w:rsidP="00000000" w:rsidRDefault="00000000" w:rsidRPr="00000000" w14:paraId="000001C8">
                <w:pPr>
                  <w:widowControl w:val="0"/>
                  <w:numPr>
                    <w:ilvl w:val="0"/>
                    <w:numId w:val="65"/>
                  </w:numPr>
                  <w:ind w:left="720" w:hanging="360"/>
                  <w:rPr>
                    <w:u w:val="none"/>
                  </w:rPr>
                </w:pPr>
                <w:r w:rsidDel="00000000" w:rsidR="00000000" w:rsidRPr="00000000">
                  <w:rPr>
                    <w:rtl w:val="0"/>
                  </w:rPr>
                  <w:t xml:space="preserve">Trang chủ</w:t>
                </w:r>
              </w:p>
              <w:p w:rsidR="00000000" w:rsidDel="00000000" w:rsidP="00000000" w:rsidRDefault="00000000" w:rsidRPr="00000000" w14:paraId="000001C9">
                <w:pPr>
                  <w:widowControl w:val="0"/>
                  <w:numPr>
                    <w:ilvl w:val="0"/>
                    <w:numId w:val="65"/>
                  </w:numPr>
                  <w:ind w:left="720" w:hanging="360"/>
                  <w:rPr>
                    <w:u w:val="none"/>
                  </w:rPr>
                </w:pPr>
                <w:r w:rsidDel="00000000" w:rsidR="00000000" w:rsidRPr="00000000">
                  <w:rPr>
                    <w:rtl w:val="0"/>
                  </w:rPr>
                  <w:t xml:space="preserve">Quỹ của tôi</w:t>
                </w:r>
              </w:p>
              <w:p w:rsidR="00000000" w:rsidDel="00000000" w:rsidP="00000000" w:rsidRDefault="00000000" w:rsidRPr="00000000" w14:paraId="000001CA">
                <w:pPr>
                  <w:widowControl w:val="0"/>
                  <w:numPr>
                    <w:ilvl w:val="0"/>
                    <w:numId w:val="65"/>
                  </w:numPr>
                  <w:ind w:left="720" w:hanging="360"/>
                  <w:rPr>
                    <w:u w:val="none"/>
                  </w:rPr>
                </w:pPr>
                <w:r w:rsidDel="00000000" w:rsidR="00000000" w:rsidRPr="00000000">
                  <w:rPr>
                    <w:rtl w:val="0"/>
                  </w:rPr>
                  <w:t xml:space="preserve">Lịch sử lệnh</w:t>
                </w:r>
              </w:p>
              <w:p w:rsidR="00000000" w:rsidDel="00000000" w:rsidP="00000000" w:rsidRDefault="00000000" w:rsidRPr="00000000" w14:paraId="000001CB">
                <w:pPr>
                  <w:widowControl w:val="0"/>
                  <w:numPr>
                    <w:ilvl w:val="0"/>
                    <w:numId w:val="65"/>
                  </w:numPr>
                  <w:ind w:left="720" w:hanging="360"/>
                  <w:rPr>
                    <w:u w:val="none"/>
                  </w:rPr>
                </w:pPr>
                <w:r w:rsidDel="00000000" w:rsidR="00000000" w:rsidRPr="00000000">
                  <w:rPr>
                    <w:rtl w:val="0"/>
                  </w:rPr>
                  <w:t xml:space="preserve">Tiện ích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Logo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Hãy nâng cấp trải nghiệm đầu tư với Chứng Chỉ Quỹ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Nâng cấp. Khi click, hiển thị </w:t>
                </w:r>
                <w:hyperlink w:anchor="_heading=h.yrtcxv3bu58r">
                  <w:r w:rsidDel="00000000" w:rsidR="00000000" w:rsidRPr="00000000">
                    <w:rPr>
                      <w:color w:val="1155cc"/>
                      <w:u w:val="single"/>
                      <w:rtl w:val="0"/>
                    </w:rPr>
                    <w:t xml:space="preserve">TermsNConditions</w:t>
                  </w:r>
                </w:hyperlink>
                <w:r w:rsidDel="00000000" w:rsidR="00000000" w:rsidRPr="00000000">
                  <w:rPr>
                    <w:rtl w:val="0"/>
                  </w:rPr>
                  <w:t xml:space="preserve"> mini app mới.</w:t>
                </w:r>
              </w:p>
            </w:tc>
          </w:tr>
        </w:tbl>
      </w:sdtContent>
    </w:sdt>
    <w:p w:rsidR="00000000" w:rsidDel="00000000" w:rsidP="00000000" w:rsidRDefault="00000000" w:rsidRPr="00000000" w14:paraId="000001D9">
      <w:pPr>
        <w:spacing w:line="360" w:lineRule="auto"/>
        <w:rPr/>
      </w:pPr>
      <w:r w:rsidDel="00000000" w:rsidR="00000000" w:rsidRPr="00000000">
        <w:rPr>
          <w:rtl w:val="0"/>
        </w:rPr>
      </w:r>
    </w:p>
    <w:p w:rsidR="00000000" w:rsidDel="00000000" w:rsidP="00000000" w:rsidRDefault="00000000" w:rsidRPr="00000000" w14:paraId="000001DA">
      <w:pPr>
        <w:pStyle w:val="Heading4"/>
        <w:numPr>
          <w:ilvl w:val="3"/>
          <w:numId w:val="75"/>
        </w:numPr>
        <w:spacing w:before="0" w:lineRule="auto"/>
        <w:ind w:left="992.1259842519685" w:hanging="360"/>
        <w:rPr>
          <w:b w:val="1"/>
          <w:sz w:val="20"/>
          <w:szCs w:val="20"/>
        </w:rPr>
      </w:pPr>
      <w:bookmarkStart w:colFirst="0" w:colLast="0" w:name="_heading=h.198ui3vd149d" w:id="28"/>
      <w:bookmarkEnd w:id="28"/>
      <w:r w:rsidDel="00000000" w:rsidR="00000000" w:rsidRPr="00000000">
        <w:rPr>
          <w:rtl w:val="0"/>
        </w:rPr>
        <w:t xml:space="preserve">Bottomsheet Nâng cấp tài khoản</w:t>
      </w:r>
    </w:p>
    <w:p w:rsidR="00000000" w:rsidDel="00000000" w:rsidP="00000000" w:rsidRDefault="00000000" w:rsidRPr="00000000" w14:paraId="000001DB">
      <w:pPr>
        <w:rPr/>
      </w:pPr>
      <w:r w:rsidDel="00000000" w:rsidR="00000000" w:rsidRPr="00000000">
        <w:rPr>
          <w:rtl w:val="0"/>
        </w:rPr>
      </w:r>
    </w:p>
    <w:sdt>
      <w:sdtPr>
        <w:lock w:val="contentLocked"/>
        <w:id w:val="271066671"/>
        <w:tag w:val="goog_rdk_7"/>
      </w:sdtPr>
      <w:sdtContent>
        <w:tbl>
          <w:tblPr>
            <w:tblStyle w:val="Table1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drawing>
                    <wp:inline distB="114300" distT="114300" distL="114300" distR="114300">
                      <wp:extent cx="2209006" cy="4348163"/>
                      <wp:effectExtent b="0" l="0" r="0" t="0"/>
                      <wp:docPr id="152" name="image134.png"/>
                      <a:graphic>
                        <a:graphicData uri="http://schemas.openxmlformats.org/drawingml/2006/picture">
                          <pic:pic>
                            <pic:nvPicPr>
                              <pic:cNvPr id="0" name="image134.png"/>
                              <pic:cNvPicPr preferRelativeResize="0"/>
                            </pic:nvPicPr>
                            <pic:blipFill>
                              <a:blip r:embed="rId22"/>
                              <a:srcRect b="0" l="0" r="0" t="0"/>
                              <a:stretch>
                                <a:fillRect/>
                              </a:stretch>
                            </pic:blipFill>
                            <pic:spPr>
                              <a:xfrm>
                                <a:off x="0" y="0"/>
                                <a:ext cx="2209006" cy="4348163"/>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Hiển thị khi user click Xem chi tiết ở Message box Nâng cấp tài khoản.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Nâng cấp trải nghiệm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ind w:left="0" w:firstLine="0"/>
                  <w:rPr/>
                </w:pPr>
                <w:r w:rsidDel="00000000" w:rsidR="00000000" w:rsidRPr="00000000">
                  <w:rPr>
                    <w:rtl w:val="0"/>
                  </w:rPr>
                  <w:t xml:space="preserve">Quyền lợi khi nâng cấp đầu tư với Chứng Chỉ Quỹ CVS</w:t>
                </w:r>
              </w:p>
              <w:p w:rsidR="00000000" w:rsidDel="00000000" w:rsidP="00000000" w:rsidRDefault="00000000" w:rsidRPr="00000000" w14:paraId="000001EE">
                <w:pPr>
                  <w:widowControl w:val="0"/>
                  <w:numPr>
                    <w:ilvl w:val="0"/>
                    <w:numId w:val="22"/>
                  </w:numPr>
                  <w:ind w:left="425.1968503937013" w:hanging="360"/>
                  <w:rPr>
                    <w:u w:val="none"/>
                  </w:rPr>
                </w:pPr>
                <w:r w:rsidDel="00000000" w:rsidR="00000000" w:rsidRPr="00000000">
                  <w:rPr>
                    <w:rtl w:val="0"/>
                  </w:rPr>
                  <w:t xml:space="preserve">Đầu tư nhanh chóng mọi quỹ với 1 tài khoản duy nhất</w:t>
                </w:r>
              </w:p>
              <w:p w:rsidR="00000000" w:rsidDel="00000000" w:rsidP="00000000" w:rsidRDefault="00000000" w:rsidRPr="00000000" w14:paraId="000001EF">
                <w:pPr>
                  <w:widowControl w:val="0"/>
                  <w:numPr>
                    <w:ilvl w:val="0"/>
                    <w:numId w:val="22"/>
                  </w:numPr>
                  <w:ind w:left="425.1968503937013" w:hanging="360"/>
                  <w:rPr>
                    <w:u w:val="none"/>
                  </w:rPr>
                </w:pPr>
                <w:r w:rsidDel="00000000" w:rsidR="00000000" w:rsidRPr="00000000">
                  <w:rPr>
                    <w:rtl w:val="0"/>
                  </w:rPr>
                  <w:t xml:space="preserve">Đa dạng các quỹ đầu tư chỉ từ 10.000đ</w:t>
                </w:r>
              </w:p>
              <w:p w:rsidR="00000000" w:rsidDel="00000000" w:rsidP="00000000" w:rsidRDefault="00000000" w:rsidRPr="00000000" w14:paraId="000001F0">
                <w:pPr>
                  <w:widowControl w:val="0"/>
                  <w:numPr>
                    <w:ilvl w:val="0"/>
                    <w:numId w:val="22"/>
                  </w:numPr>
                  <w:ind w:left="425.1968503937013" w:hanging="360"/>
                  <w:rPr>
                    <w:u w:val="none"/>
                  </w:rPr>
                </w:pPr>
                <w:r w:rsidDel="00000000" w:rsidR="00000000" w:rsidRPr="00000000">
                  <w:rPr>
                    <w:rtl w:val="0"/>
                  </w:rPr>
                  <w:t xml:space="preserve">Tách bạch và an toàn về tài sản trước, trong và sau khi nâng cấp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rtl w:val="0"/>
                  </w:rPr>
                  <w:t xml:space="preserve">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rtl w:val="0"/>
                  </w:rPr>
                  <w:t xml:space="preserve">Các thay đổi về dịch vụ “Chứng Chỉ Quỹ”</w:t>
                </w:r>
              </w:p>
              <w:p w:rsidR="00000000" w:rsidDel="00000000" w:rsidP="00000000" w:rsidRDefault="00000000" w:rsidRPr="00000000" w14:paraId="000001F4">
                <w:pPr>
                  <w:widowControl w:val="0"/>
                  <w:rPr/>
                </w:pPr>
                <w:r w:rsidDel="00000000" w:rsidR="00000000" w:rsidRPr="00000000">
                  <w:rPr>
                    <w:rtl w:val="0"/>
                  </w:rPr>
                  <w:t xml:space="preserve">Từ ngày 01/08/2025: Dừng hỗ trợ mua và đăng ký mới tại “Chứng Chỉ Quỹ”</w:t>
                </w:r>
              </w:p>
              <w:p w:rsidR="00000000" w:rsidDel="00000000" w:rsidP="00000000" w:rsidRDefault="00000000" w:rsidRPr="00000000" w14:paraId="000001F5">
                <w:pPr>
                  <w:widowControl w:val="0"/>
                  <w:rPr/>
                </w:pPr>
                <w:r w:rsidDel="00000000" w:rsidR="00000000" w:rsidRPr="00000000">
                  <w:rPr>
                    <w:rtl w:val="0"/>
                  </w:rPr>
                  <w:t xml:space="preserve">Dự kiến từ tháng 12/2025: Dừng hỗ trợ bán chứng chỉ quỹ tại ứng dụng này và chuyển hoàn toàn sang “Chứng chỉ quỹ CVS"</w:t>
                </w:r>
              </w:p>
              <w:p w:rsidR="00000000" w:rsidDel="00000000" w:rsidP="00000000" w:rsidRDefault="00000000" w:rsidRPr="00000000" w14:paraId="000001F6">
                <w:pPr>
                  <w:widowControl w:val="0"/>
                  <w:rPr/>
                </w:pPr>
                <w:r w:rsidDel="00000000" w:rsidR="00000000" w:rsidRPr="00000000">
                  <w:rPr>
                    <w:rtl w:val="0"/>
                  </w:rPr>
                  <w:t xml:space="preserve">Sau thời gian này, bạn có thể liên hệ trực tiếp với công ty quản lý quỹ để tiếp tục giao dịch.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Trải nghiệm “Chứng Chỉ Quỹ CVS”.</w:t>
                </w:r>
              </w:p>
              <w:p w:rsidR="00000000" w:rsidDel="00000000" w:rsidP="00000000" w:rsidRDefault="00000000" w:rsidRPr="00000000" w14:paraId="000001FA">
                <w:pPr>
                  <w:widowControl w:val="0"/>
                  <w:rPr/>
                </w:pPr>
                <w:r w:rsidDel="00000000" w:rsidR="00000000" w:rsidRPr="00000000">
                  <w:rPr>
                    <w:rtl w:val="0"/>
                  </w:rPr>
                  <w:t xml:space="preserve">Khi click, hiển thị màn hình </w:t>
                </w:r>
                <w:hyperlink w:anchor="_heading=h.yrtcxv3bu58r">
                  <w:r w:rsidDel="00000000" w:rsidR="00000000" w:rsidRPr="00000000">
                    <w:rPr>
                      <w:color w:val="1155cc"/>
                      <w:u w:val="single"/>
                      <w:rtl w:val="0"/>
                    </w:rPr>
                    <w:t xml:space="preserve">TermsNConditions</w:t>
                  </w:r>
                </w:hyperlink>
                <w:r w:rsidDel="00000000" w:rsidR="00000000" w:rsidRPr="00000000">
                  <w:rPr>
                    <w:rtl w:val="0"/>
                  </w:rPr>
                  <w:t xml:space="preserve"> mini app mới.</w:t>
                </w:r>
              </w:p>
            </w:tc>
          </w:tr>
        </w:tbl>
      </w:sdtContent>
    </w:sdt>
    <w:p w:rsidR="00000000" w:rsidDel="00000000" w:rsidP="00000000" w:rsidRDefault="00000000" w:rsidRPr="00000000" w14:paraId="000001FB">
      <w:pPr>
        <w:spacing w:line="360" w:lineRule="auto"/>
        <w:rPr/>
      </w:pPr>
      <w:r w:rsidDel="00000000" w:rsidR="00000000" w:rsidRPr="00000000">
        <w:rPr>
          <w:rtl w:val="0"/>
        </w:rPr>
      </w:r>
    </w:p>
    <w:p w:rsidR="00000000" w:rsidDel="00000000" w:rsidP="00000000" w:rsidRDefault="00000000" w:rsidRPr="00000000" w14:paraId="000001FC">
      <w:pPr>
        <w:pStyle w:val="Heading4"/>
        <w:numPr>
          <w:ilvl w:val="3"/>
          <w:numId w:val="75"/>
        </w:numPr>
        <w:spacing w:before="0" w:lineRule="auto"/>
        <w:ind w:left="992.1259842519685" w:hanging="360"/>
        <w:rPr>
          <w:b w:val="1"/>
          <w:sz w:val="20"/>
          <w:szCs w:val="20"/>
        </w:rPr>
      </w:pPr>
      <w:bookmarkStart w:colFirst="0" w:colLast="0" w:name="_heading=h.lexgaa95eg3d" w:id="29"/>
      <w:bookmarkEnd w:id="29"/>
      <w:r w:rsidDel="00000000" w:rsidR="00000000" w:rsidRPr="00000000">
        <w:rPr>
          <w:rtl w:val="0"/>
        </w:rPr>
        <w:t xml:space="preserve">Pop-up chặn mua &amp; mở tài khoản</w:t>
      </w:r>
    </w:p>
    <w:p w:rsidR="00000000" w:rsidDel="00000000" w:rsidP="00000000" w:rsidRDefault="00000000" w:rsidRPr="00000000" w14:paraId="000001FD">
      <w:pPr>
        <w:rPr/>
      </w:pPr>
      <w:r w:rsidDel="00000000" w:rsidR="00000000" w:rsidRPr="00000000">
        <w:rPr>
          <w:rtl w:val="0"/>
        </w:rPr>
      </w:r>
    </w:p>
    <w:sdt>
      <w:sdtPr>
        <w:lock w:val="contentLocked"/>
        <w:id w:val="-1833953366"/>
        <w:tag w:val="goog_rdk_8"/>
      </w:sdtPr>
      <w:sdtContent>
        <w:tbl>
          <w:tblPr>
            <w:tblStyle w:val="Table1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drawing>
                    <wp:inline distB="114300" distT="114300" distL="114300" distR="114300">
                      <wp:extent cx="2524125" cy="3238500"/>
                      <wp:effectExtent b="0" l="0" r="0" t="0"/>
                      <wp:docPr id="124"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2524125" cy="3238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rPr/>
                </w:pPr>
                <w:r w:rsidDel="00000000" w:rsidR="00000000" w:rsidRPr="00000000">
                  <w:rPr>
                    <w:rtl w:val="0"/>
                  </w:rPr>
                  <w:t xml:space="preserve">Hiển thị khi user click mua hoặc mở tài khoản:</w:t>
                </w:r>
              </w:p>
              <w:p w:rsidR="00000000" w:rsidDel="00000000" w:rsidP="00000000" w:rsidRDefault="00000000" w:rsidRPr="00000000" w14:paraId="00000203">
                <w:pPr>
                  <w:widowControl w:val="0"/>
                  <w:numPr>
                    <w:ilvl w:val="0"/>
                    <w:numId w:val="61"/>
                  </w:numPr>
                  <w:spacing w:line="360" w:lineRule="auto"/>
                  <w:ind w:left="720" w:hanging="360"/>
                  <w:rPr>
                    <w:u w:val="none"/>
                  </w:rPr>
                </w:pPr>
                <w:r w:rsidDel="00000000" w:rsidR="00000000" w:rsidRPr="00000000">
                  <w:rPr>
                    <w:rtl w:val="0"/>
                  </w:rPr>
                  <w:t xml:space="preserve">Mua ở màn hình Quỹ của tôi, Chi tiết quỹ.</w:t>
                </w:r>
              </w:p>
              <w:p w:rsidR="00000000" w:rsidDel="00000000" w:rsidP="00000000" w:rsidRDefault="00000000" w:rsidRPr="00000000" w14:paraId="00000204">
                <w:pPr>
                  <w:widowControl w:val="0"/>
                  <w:numPr>
                    <w:ilvl w:val="0"/>
                    <w:numId w:val="61"/>
                  </w:numPr>
                  <w:spacing w:line="360" w:lineRule="auto"/>
                  <w:ind w:left="720" w:hanging="360"/>
                  <w:rPr>
                    <w:u w:val="none"/>
                  </w:rPr>
                </w:pPr>
                <w:r w:rsidDel="00000000" w:rsidR="00000000" w:rsidRPr="00000000">
                  <w:rPr>
                    <w:rtl w:val="0"/>
                  </w:rPr>
                  <w:t xml:space="preserve">Mở tài khoản ở màn hình Tài khoản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rPr/>
                </w:pPr>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360" w:lineRule="aut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360" w:lineRule="auto"/>
                  <w:ind w:left="0" w:firstLine="0"/>
                  <w:rPr/>
                </w:pPr>
                <w:r w:rsidDel="00000000" w:rsidR="00000000" w:rsidRPr="00000000">
                  <w:rPr>
                    <w:rtl w:val="0"/>
                  </w:rPr>
                  <w:t xml:space="preserve">Hệ thống hiện tại đã ngừng hỗ trợ mở tài khoản và mua chứng chỉ quỹ.</w:t>
                </w:r>
              </w:p>
              <w:p w:rsidR="00000000" w:rsidDel="00000000" w:rsidP="00000000" w:rsidRDefault="00000000" w:rsidRPr="00000000" w14:paraId="0000020F">
                <w:pPr>
                  <w:widowControl w:val="0"/>
                  <w:spacing w:line="360" w:lineRule="auto"/>
                  <w:ind w:left="0" w:firstLine="0"/>
                  <w:rPr/>
                </w:pPr>
                <w:r w:rsidDel="00000000" w:rsidR="00000000" w:rsidRPr="00000000">
                  <w:rPr>
                    <w:rtl w:val="0"/>
                  </w:rPr>
                  <w:t xml:space="preserve">Để tiếp tục đầu tư với nhiều quyền lợi hơn, hãy mở tài khoản mới cùng Chứng Chỉ Quỹ CVS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rPr/>
                </w:pPr>
                <w:r w:rsidDel="00000000" w:rsidR="00000000" w:rsidRPr="00000000">
                  <w:rPr>
                    <w:rtl w:val="0"/>
                  </w:rPr>
                  <w:t xml:space="preserve">Truy cập “Chứng Chỉ Quỹ CVS”.</w:t>
                </w:r>
              </w:p>
              <w:p w:rsidR="00000000" w:rsidDel="00000000" w:rsidP="00000000" w:rsidRDefault="00000000" w:rsidRPr="00000000" w14:paraId="00000213">
                <w:pPr>
                  <w:widowControl w:val="0"/>
                  <w:spacing w:line="360" w:lineRule="auto"/>
                  <w:rPr/>
                </w:pPr>
                <w:r w:rsidDel="00000000" w:rsidR="00000000" w:rsidRPr="00000000">
                  <w:rPr>
                    <w:rtl w:val="0"/>
                  </w:rPr>
                  <w:t xml:space="preserve">Khi click, hiển thị màn hình </w:t>
                </w:r>
                <w:r w:rsidDel="00000000" w:rsidR="00000000" w:rsidRPr="00000000">
                  <w:rPr>
                    <w:rtl w:val="0"/>
                  </w:rPr>
                  <w:t xml:space="preserve">TermsNConditions</w:t>
                </w:r>
                <w:r w:rsidDel="00000000" w:rsidR="00000000" w:rsidRPr="00000000">
                  <w:rPr>
                    <w:rtl w:val="0"/>
                  </w:rPr>
                  <w:t xml:space="preserve"> mini app mới.</w:t>
                </w:r>
              </w:p>
            </w:tc>
          </w:tr>
        </w:tbl>
      </w:sdtContent>
    </w:sdt>
    <w:p w:rsidR="00000000" w:rsidDel="00000000" w:rsidP="00000000" w:rsidRDefault="00000000" w:rsidRPr="00000000" w14:paraId="00000214">
      <w:pPr>
        <w:spacing w:line="360" w:lineRule="auto"/>
        <w:rPr/>
      </w:pPr>
      <w:r w:rsidDel="00000000" w:rsidR="00000000" w:rsidRPr="00000000">
        <w:rPr>
          <w:rtl w:val="0"/>
        </w:rPr>
      </w:r>
    </w:p>
    <w:p w:rsidR="00000000" w:rsidDel="00000000" w:rsidP="00000000" w:rsidRDefault="00000000" w:rsidRPr="00000000" w14:paraId="00000215">
      <w:pPr>
        <w:pStyle w:val="Heading2"/>
        <w:spacing w:before="0" w:lineRule="auto"/>
        <w:ind w:left="0" w:firstLine="0"/>
        <w:rPr/>
      </w:pPr>
      <w:bookmarkStart w:colFirst="0" w:colLast="0" w:name="_heading=h.nje04gtucnko" w:id="30"/>
      <w:bookmarkEnd w:id="30"/>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3"/>
        <w:numPr>
          <w:ilvl w:val="2"/>
          <w:numId w:val="75"/>
        </w:numPr>
        <w:spacing w:before="0" w:lineRule="auto"/>
        <w:ind w:left="708.6614173228347" w:hanging="150"/>
        <w:rPr/>
      </w:pPr>
      <w:bookmarkStart w:colFirst="0" w:colLast="0" w:name="_heading=h.4kz99hx31l4j" w:id="31"/>
      <w:bookmarkEnd w:id="31"/>
      <w:r w:rsidDel="00000000" w:rsidR="00000000" w:rsidRPr="00000000">
        <w:rPr>
          <w:rtl w:val="0"/>
        </w:rPr>
        <w:t xml:space="preserve">Các phần điều chỉnh ở miniapp mới</w:t>
      </w:r>
    </w:p>
    <w:p w:rsidR="00000000" w:rsidDel="00000000" w:rsidP="00000000" w:rsidRDefault="00000000" w:rsidRPr="00000000" w14:paraId="00000217">
      <w:pPr>
        <w:pStyle w:val="Heading4"/>
        <w:numPr>
          <w:ilvl w:val="3"/>
          <w:numId w:val="75"/>
        </w:numPr>
        <w:spacing w:before="0" w:lineRule="auto"/>
        <w:ind w:left="992.1259842519685" w:hanging="360"/>
        <w:rPr>
          <w:sz w:val="20"/>
          <w:szCs w:val="20"/>
        </w:rPr>
      </w:pPr>
      <w:bookmarkStart w:colFirst="0" w:colLast="0" w:name="_heading=h.yrtcxv3bu58r" w:id="32"/>
      <w:bookmarkEnd w:id="32"/>
      <w:r w:rsidDel="00000000" w:rsidR="00000000" w:rsidRPr="00000000">
        <w:rPr>
          <w:rtl w:val="0"/>
        </w:rPr>
        <w:t xml:space="preserve">Scr: </w:t>
      </w:r>
      <w:r w:rsidDel="00000000" w:rsidR="00000000" w:rsidRPr="00000000">
        <w:rPr>
          <w:rtl w:val="0"/>
        </w:rPr>
        <w:t xml:space="preserve">TermsNConditions</w:t>
      </w:r>
      <w:r w:rsidDel="00000000" w:rsidR="00000000" w:rsidRPr="00000000">
        <w:rPr>
          <w:rtl w:val="0"/>
        </w:rPr>
        <w:t xml:space="preserve"> Chứng Chỉ Quỹ CVS</w:t>
      </w:r>
    </w:p>
    <w:p w:rsidR="00000000" w:rsidDel="00000000" w:rsidP="00000000" w:rsidRDefault="00000000" w:rsidRPr="00000000" w14:paraId="00000218">
      <w:pPr>
        <w:rPr/>
      </w:pPr>
      <w:r w:rsidDel="00000000" w:rsidR="00000000" w:rsidRPr="00000000">
        <w:rPr>
          <w:rtl w:val="0"/>
        </w:rPr>
      </w:r>
    </w:p>
    <w:sdt>
      <w:sdtPr>
        <w:lock w:val="contentLocked"/>
        <w:id w:val="1142596233"/>
        <w:tag w:val="goog_rdk_9"/>
      </w:sdtPr>
      <w:sdtContent>
        <w:tbl>
          <w:tblPr>
            <w:tblStyle w:val="Table1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230"/>
            <w:gridCol w:w="3615"/>
            <w:tblGridChange w:id="0">
              <w:tblGrid>
                <w:gridCol w:w="4185"/>
                <w:gridCol w:w="1230"/>
                <w:gridCol w:w="361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drawing>
                    <wp:inline distB="114300" distT="114300" distL="114300" distR="114300">
                      <wp:extent cx="2524125" cy="5461000"/>
                      <wp:effectExtent b="0" l="0" r="0" t="0"/>
                      <wp:docPr id="2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524125" cy="546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360" w:lineRule="auto"/>
                  <w:rPr/>
                </w:pPr>
                <w:r w:rsidDel="00000000" w:rsidR="00000000" w:rsidRPr="00000000">
                  <w:rPr>
                    <w:rtl w:val="0"/>
                  </w:rPr>
                  <w:t xml:space="preserve">Hiển thị khi user truy cập vào mini app qua các entrypoint sau:</w:t>
                </w:r>
              </w:p>
              <w:p w:rsidR="00000000" w:rsidDel="00000000" w:rsidP="00000000" w:rsidRDefault="00000000" w:rsidRPr="00000000" w14:paraId="0000021E">
                <w:pPr>
                  <w:widowControl w:val="0"/>
                  <w:numPr>
                    <w:ilvl w:val="0"/>
                    <w:numId w:val="112"/>
                  </w:numPr>
                  <w:spacing w:line="360" w:lineRule="auto"/>
                  <w:ind w:left="425.19685039370046" w:hanging="360"/>
                  <w:rPr>
                    <w:u w:val="none"/>
                  </w:rPr>
                </w:pPr>
                <w:r w:rsidDel="00000000" w:rsidR="00000000" w:rsidRPr="00000000">
                  <w:rPr>
                    <w:rtl w:val="0"/>
                  </w:rPr>
                  <w:t xml:space="preserve">Logo Chứng Chỉ Quỹ CVS ở ngoài MoMo</w:t>
                </w:r>
              </w:p>
              <w:p w:rsidR="00000000" w:rsidDel="00000000" w:rsidP="00000000" w:rsidRDefault="00000000" w:rsidRPr="00000000" w14:paraId="0000021F">
                <w:pPr>
                  <w:widowControl w:val="0"/>
                  <w:numPr>
                    <w:ilvl w:val="0"/>
                    <w:numId w:val="112"/>
                  </w:numPr>
                  <w:spacing w:line="360" w:lineRule="auto"/>
                  <w:ind w:left="425.19685039370046" w:hanging="360"/>
                  <w:rPr>
                    <w:u w:val="none"/>
                  </w:rPr>
                </w:pPr>
                <w:r w:rsidDel="00000000" w:rsidR="00000000" w:rsidRPr="00000000">
                  <w:rPr>
                    <w:rtl w:val="0"/>
                  </w:rPr>
                  <w:t xml:space="preserve">Button “Truy cập Chứng Chỉ Quỹ CVS” ở BTS Nâng cấp tài khoản, </w:t>
                </w:r>
                <w:r w:rsidDel="00000000" w:rsidR="00000000" w:rsidRPr="00000000">
                  <w:rPr>
                    <w:rtl w:val="0"/>
                  </w:rPr>
                  <w:t xml:space="preserve">Pop-up</w:t>
                </w:r>
                <w:r w:rsidDel="00000000" w:rsidR="00000000" w:rsidRPr="00000000">
                  <w:rPr>
                    <w:rtl w:val="0"/>
                  </w:rPr>
                  <w:t xml:space="preserve"> chặn mua &amp; mở tài khoản.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rPr/>
                </w:pPr>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360" w:lineRule="aut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360" w:lineRule="auto"/>
                  <w:rPr/>
                </w:pPr>
                <w:r w:rsidDel="00000000" w:rsidR="00000000" w:rsidRPr="00000000">
                  <w:rPr>
                    <w:rtl w:val="0"/>
                  </w:rPr>
                  <w:t xml:space="preserve">Chào mừng bạn đến với Chứng Chỉ Quỹ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rPr/>
                </w:pPr>
                <w:r w:rsidDel="00000000" w:rsidR="00000000" w:rsidRPr="00000000">
                  <w:rPr>
                    <w:rtl w:val="0"/>
                  </w:rPr>
                  <w:t xml:space="preserve">Bạn đang truy cập ứng dụng của Công ty Cổ phần Chứng khoán CV (CVS). Tất cả các giao dịch bạn thực hiện trên ứng dụng này đều được cung cấp trực tiếp bởi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76" w:lineRule="auto"/>
                  <w:rPr>
                    <w:b w:val="1"/>
                  </w:rPr>
                </w:pPr>
                <w:r w:rsidDel="00000000" w:rsidR="00000000" w:rsidRPr="00000000">
                  <w:rPr>
                    <w:rtl w:val="0"/>
                  </w:rPr>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rPr/>
                </w:pPr>
                <w:r w:rsidDel="00000000" w:rsidR="00000000" w:rsidRPr="00000000">
                  <w:rPr>
                    <w:rtl w:val="0"/>
                  </w:rPr>
                  <w:t xml:space="preserve">Textlink Chi tiết</w:t>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rPr/>
                </w:pPr>
                <w:r w:rsidDel="00000000" w:rsidR="00000000" w:rsidRPr="00000000">
                  <w:rPr>
                    <w:rtl w:val="0"/>
                  </w:rPr>
                  <w:t xml:space="preserve">Khi click, hiển thị BTS Giới thiệu CVS.</w:t>
                </w:r>
              </w:p>
            </w:tc>
          </w:tr>
          <w:tr>
            <w:trPr>
              <w:cantSplit w:val="0"/>
              <w:trHeight w:val="400" w:hRule="atLeast"/>
              <w:tblHeader w:val="0"/>
            </w:trPr>
            <w:tc>
              <w:tcPr>
                <w:vMerge w:val="continue"/>
                <w:tcBorders>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76" w:lineRule="auto"/>
                  <w:rPr>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line="360" w:lineRule="auto"/>
                  <w:rPr/>
                </w:pPr>
                <w:r w:rsidDel="00000000" w:rsidR="00000000" w:rsidRPr="00000000">
                  <w:rPr>
                    <w:rtl w:val="0"/>
                  </w:rPr>
                  <w:t xml:space="preserve">Văn bản tuyên bố miễn trừ trách nhiệm</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line="360" w:lineRule="auto"/>
                  <w:rPr/>
                </w:pPr>
                <w:r w:rsidDel="00000000" w:rsidR="00000000" w:rsidRPr="00000000">
                  <w:rPr>
                    <w:rtl w:val="0"/>
                  </w:rPr>
                  <w:t xml:space="preserve">Tuyên bố miễn trừ trách nhiệm về việc sử dụng thông tin trên ứng dụng. Nội dung nhấn mạnh rằng thông tin chỉ mang tính tham khảo và người dùng hoàn toàn chịu trách nhiệm về quyết định đầu tư của mình.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76" w:lineRule="auto"/>
                  <w:rPr/>
                </w:pPr>
                <w:r w:rsidDel="00000000" w:rsidR="00000000" w:rsidRPr="00000000">
                  <w:rPr>
                    <w:rtl w:val="0"/>
                  </w:rPr>
                </w:r>
              </w:p>
            </w:tc>
            <w:tc>
              <w:tcPr>
                <w:tcBorders>
                  <w:top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360" w:lineRule="auto"/>
                  <w:rPr/>
                </w:pPr>
                <w:r w:rsidDel="00000000" w:rsidR="00000000" w:rsidRPr="00000000">
                  <w:rPr>
                    <w:rtl w:val="0"/>
                  </w:rPr>
                  <w:t xml:space="preserve">CTA</w:t>
                </w:r>
              </w:p>
            </w:tc>
            <w:tc>
              <w:tcPr>
                <w:tcBorders>
                  <w:top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360" w:lineRule="auto"/>
                  <w:rPr/>
                </w:pPr>
                <w:r w:rsidDel="00000000" w:rsidR="00000000" w:rsidRPr="00000000">
                  <w:rPr>
                    <w:rtl w:val="0"/>
                  </w:rPr>
                  <w:t xml:space="preserve">Tiếp tục </w:t>
                </w:r>
              </w:p>
              <w:p w:rsidR="00000000" w:rsidDel="00000000" w:rsidP="00000000" w:rsidRDefault="00000000" w:rsidRPr="00000000" w14:paraId="00000236">
                <w:pPr>
                  <w:widowControl w:val="0"/>
                  <w:spacing w:line="360" w:lineRule="auto"/>
                  <w:rPr/>
                </w:pPr>
                <w:r w:rsidDel="00000000" w:rsidR="00000000" w:rsidRPr="00000000">
                  <w:rPr>
                    <w:rtl w:val="0"/>
                  </w:rPr>
                  <w:t xml:space="preserve">Khi click, hiển thị màn hình Trang chủ mini app mới.</w:t>
                </w:r>
              </w:p>
            </w:tc>
          </w:tr>
        </w:tbl>
      </w:sdtContent>
    </w:sdt>
    <w:p w:rsidR="00000000" w:rsidDel="00000000" w:rsidP="00000000" w:rsidRDefault="00000000" w:rsidRPr="00000000" w14:paraId="00000237">
      <w:pPr>
        <w:pStyle w:val="Heading4"/>
        <w:numPr>
          <w:ilvl w:val="3"/>
          <w:numId w:val="75"/>
        </w:numPr>
        <w:spacing w:before="0" w:lineRule="auto"/>
        <w:ind w:left="992.1259842519685" w:hanging="360"/>
        <w:rPr>
          <w:sz w:val="20"/>
          <w:szCs w:val="20"/>
        </w:rPr>
      </w:pPr>
      <w:bookmarkStart w:colFirst="0" w:colLast="0" w:name="_heading=h.id5uiswoisan" w:id="33"/>
      <w:bookmarkEnd w:id="33"/>
      <w:r w:rsidDel="00000000" w:rsidR="00000000" w:rsidRPr="00000000">
        <w:rPr>
          <w:rtl w:val="0"/>
        </w:rPr>
        <w:t xml:space="preserve">BTS Giới thiệu CVS</w:t>
      </w:r>
    </w:p>
    <w:p w:rsidR="00000000" w:rsidDel="00000000" w:rsidP="00000000" w:rsidRDefault="00000000" w:rsidRPr="00000000" w14:paraId="00000238">
      <w:pPr>
        <w:rPr/>
      </w:pPr>
      <w:r w:rsidDel="00000000" w:rsidR="00000000" w:rsidRPr="00000000">
        <w:rPr>
          <w:rtl w:val="0"/>
        </w:rPr>
      </w:r>
    </w:p>
    <w:sdt>
      <w:sdtPr>
        <w:lock w:val="contentLocked"/>
        <w:id w:val="513558405"/>
        <w:tag w:val="goog_rdk_10"/>
      </w:sdtPr>
      <w:sdtContent>
        <w:tbl>
          <w:tblPr>
            <w:tblStyle w:val="Table1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230"/>
            <w:gridCol w:w="3615"/>
            <w:tblGridChange w:id="0">
              <w:tblGrid>
                <w:gridCol w:w="4185"/>
                <w:gridCol w:w="1230"/>
                <w:gridCol w:w="361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drawing>
                    <wp:inline distB="114300" distT="114300" distL="114300" distR="114300">
                      <wp:extent cx="2524125" cy="5461000"/>
                      <wp:effectExtent b="0" l="0" r="0" t="0"/>
                      <wp:docPr id="82"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2524125" cy="5461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rPr/>
                </w:pPr>
                <w:r w:rsidDel="00000000" w:rsidR="00000000" w:rsidRPr="00000000">
                  <w:rPr>
                    <w:rtl w:val="0"/>
                  </w:rPr>
                  <w:t xml:space="preserve">Hiển thị khi user chọn Chi tiết ở màn hình </w:t>
                </w:r>
                <w:r w:rsidDel="00000000" w:rsidR="00000000" w:rsidRPr="00000000">
                  <w:rPr>
                    <w:rtl w:val="0"/>
                  </w:rPr>
                  <w:t xml:space="preserve">TermsNConditions</w:t>
                </w:r>
                <w:r w:rsidDel="00000000" w:rsidR="00000000" w:rsidRPr="00000000">
                  <w:rPr>
                    <w:rtl w:val="0"/>
                  </w:rPr>
                  <w:t xml:space="preserve"> Chứng Chỉ Quỹ CVS.</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360" w:lineRule="auto"/>
                  <w:rPr/>
                </w:pPr>
                <w:r w:rsidDel="00000000" w:rsidR="00000000" w:rsidRPr="00000000">
                  <w:rPr>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360" w:lineRule="aut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360" w:lineRule="auto"/>
                  <w:rPr/>
                </w:pPr>
                <w:r w:rsidDel="00000000" w:rsidR="00000000" w:rsidRPr="00000000">
                  <w:rPr>
                    <w:rtl w:val="0"/>
                  </w:rPr>
                  <w:t xml:space="preserve">Giới thiệu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360" w:lineRule="auto"/>
                  <w:rPr/>
                </w:pPr>
                <w:r w:rsidDel="00000000" w:rsidR="00000000" w:rsidRPr="00000000">
                  <w:rPr>
                    <w:rtl w:val="0"/>
                  </w:rPr>
                  <w:t xml:space="preserve">CVS là công ty chứng khoán được UBCKNN cấp Giấy phép thành lập và hoạt động hợp pháp tại Việt Nam (Giấy phép thành lập và hoạt động số 105/UBCK-GP ngày 25/03/2009; Giấy phép điều chỉnh Giấy phép thành lập và hoạt động mới nhất số 29/GPĐC-UBCK ngày 10/05/2024). CVS luôn tuân thủ các quy định của pháp luật về chứng khoán và thị trường chứng khoán.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76" w:lineRule="auto"/>
                  <w:rPr>
                    <w:b w:val="1"/>
                  </w:rPr>
                </w:pPr>
                <w:r w:rsidDel="00000000" w:rsidR="00000000" w:rsidRPr="00000000">
                  <w:rPr>
                    <w:rtl w:val="0"/>
                  </w:rPr>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360" w:lineRule="auto"/>
                  <w:rPr/>
                </w:pPr>
                <w:r w:rsidDel="00000000" w:rsidR="00000000" w:rsidRPr="00000000">
                  <w:rPr>
                    <w:rtl w:val="0"/>
                  </w:rPr>
                  <w:t xml:space="preserve">CTA</w:t>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rPr/>
                </w:pPr>
                <w:r w:rsidDel="00000000" w:rsidR="00000000" w:rsidRPr="00000000">
                  <w:rPr>
                    <w:rtl w:val="0"/>
                  </w:rPr>
                  <w:t xml:space="preserve">Đóng. Khi click, ẩn bottomsheet.</w:t>
                </w:r>
              </w:p>
            </w:tc>
          </w:tr>
        </w:tbl>
      </w:sdtContent>
    </w:sdt>
    <w:p w:rsidR="00000000" w:rsidDel="00000000" w:rsidP="00000000" w:rsidRDefault="00000000" w:rsidRPr="00000000" w14:paraId="0000024E">
      <w:pPr>
        <w:pStyle w:val="Heading4"/>
        <w:spacing w:before="0" w:lineRule="auto"/>
        <w:ind w:left="0" w:firstLine="0"/>
        <w:rPr/>
      </w:pPr>
      <w:bookmarkStart w:colFirst="0" w:colLast="0" w:name="_heading=h.rtsszwo0rsga" w:id="34"/>
      <w:bookmarkEnd w:id="34"/>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4"/>
        <w:numPr>
          <w:ilvl w:val="3"/>
          <w:numId w:val="75"/>
        </w:numPr>
        <w:spacing w:before="0" w:lineRule="auto"/>
        <w:ind w:left="992.1259842519685" w:hanging="360"/>
        <w:rPr>
          <w:b w:val="1"/>
          <w:sz w:val="20"/>
          <w:szCs w:val="20"/>
        </w:rPr>
      </w:pPr>
      <w:bookmarkStart w:colFirst="0" w:colLast="0" w:name="_heading=h.50waly2a7qu1" w:id="35"/>
      <w:bookmarkEnd w:id="35"/>
      <w:r w:rsidDel="00000000" w:rsidR="00000000" w:rsidRPr="00000000">
        <w:rPr>
          <w:rtl w:val="0"/>
        </w:rPr>
        <w:t xml:space="preserve">Scr: Trang chủ Chứng Chỉ Quỹ (miniapp mới)</w:t>
      </w:r>
    </w:p>
    <w:p w:rsidR="00000000" w:rsidDel="00000000" w:rsidP="00000000" w:rsidRDefault="00000000" w:rsidRPr="00000000" w14:paraId="00000250">
      <w:pPr>
        <w:rPr/>
      </w:pPr>
      <w:r w:rsidDel="00000000" w:rsidR="00000000" w:rsidRPr="00000000">
        <w:rPr>
          <w:rtl w:val="0"/>
        </w:rPr>
      </w:r>
    </w:p>
    <w:tbl>
      <w:tblPr>
        <w:tblStyle w:val="Table14"/>
        <w:tblW w:w="91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620"/>
        <w:gridCol w:w="4500"/>
        <w:tblGridChange w:id="0">
          <w:tblGrid>
            <w:gridCol w:w="4620"/>
            <w:gridCol w:w="450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Hiển thị đối với user chưa mở tài khoản Chứng Chỉ Quỹ  CVS.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Hiển thị đối với user đã mở tài khoản Chứng Chỉ Quỹ CVS mới và chưa có tài sản.</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drawing>
                <wp:inline distB="114300" distT="114300" distL="114300" distR="114300">
                  <wp:extent cx="2800350" cy="6057900"/>
                  <wp:effectExtent b="0" l="0" r="0" t="0"/>
                  <wp:docPr id="80"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2800350" cy="605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drawing>
                <wp:inline distB="114300" distT="114300" distL="114300" distR="114300">
                  <wp:extent cx="2724150" cy="5892800"/>
                  <wp:effectExtent b="0" l="0" r="0" t="0"/>
                  <wp:docPr id="142"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2724150" cy="589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5">
      <w:pPr>
        <w:pStyle w:val="Heading4"/>
        <w:spacing w:before="0" w:lineRule="auto"/>
        <w:ind w:left="566.9291338582675" w:firstLine="0"/>
        <w:rPr/>
      </w:pPr>
      <w:bookmarkStart w:colFirst="0" w:colLast="0" w:name="_heading=h.vhwwjg16ksbu" w:id="36"/>
      <w:bookmarkEnd w:id="36"/>
      <w:r w:rsidDel="00000000" w:rsidR="00000000" w:rsidRPr="00000000">
        <w:rPr>
          <w:rtl w:val="0"/>
        </w:rPr>
      </w:r>
    </w:p>
    <w:p w:rsidR="00000000" w:rsidDel="00000000" w:rsidP="00000000" w:rsidRDefault="00000000" w:rsidRPr="00000000" w14:paraId="00000256">
      <w:pPr>
        <w:pStyle w:val="Heading4"/>
        <w:spacing w:before="0" w:lineRule="auto"/>
        <w:ind w:left="0" w:firstLine="0"/>
        <w:rPr/>
      </w:pPr>
      <w:bookmarkStart w:colFirst="0" w:colLast="0" w:name="_heading=h.elggt6ym653n" w:id="37"/>
      <w:bookmarkEnd w:id="37"/>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4"/>
        <w:numPr>
          <w:ilvl w:val="3"/>
          <w:numId w:val="75"/>
        </w:numPr>
        <w:spacing w:before="0" w:lineRule="auto"/>
        <w:ind w:left="992.1259842519685" w:hanging="360"/>
        <w:rPr>
          <w:b w:val="1"/>
          <w:sz w:val="20"/>
          <w:szCs w:val="20"/>
        </w:rPr>
      </w:pPr>
      <w:bookmarkStart w:colFirst="0" w:colLast="0" w:name="_heading=h.gt8wdkd2wzw5" w:id="38"/>
      <w:bookmarkEnd w:id="38"/>
      <w:r w:rsidDel="00000000" w:rsidR="00000000" w:rsidRPr="00000000">
        <w:rPr>
          <w:rtl w:val="0"/>
        </w:rPr>
        <w:t xml:space="preserve">Block Khám phá ngay</w:t>
      </w:r>
    </w:p>
    <w:p w:rsidR="00000000" w:rsidDel="00000000" w:rsidP="00000000" w:rsidRDefault="00000000" w:rsidRPr="00000000" w14:paraId="00000258">
      <w:pPr>
        <w:rPr/>
      </w:pPr>
      <w:r w:rsidDel="00000000" w:rsidR="00000000" w:rsidRPr="00000000">
        <w:rPr>
          <w:rtl w:val="0"/>
        </w:rPr>
      </w:r>
    </w:p>
    <w:sdt>
      <w:sdtPr>
        <w:lock w:val="contentLocked"/>
        <w:id w:val="-1669290728"/>
        <w:tag w:val="goog_rdk_11"/>
      </w:sdtPr>
      <w:sdtContent>
        <w:tbl>
          <w:tblPr>
            <w:tblStyle w:val="Table1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230"/>
            <w:gridCol w:w="3615"/>
            <w:tblGridChange w:id="0">
              <w:tblGrid>
                <w:gridCol w:w="4185"/>
                <w:gridCol w:w="1230"/>
                <w:gridCol w:w="361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drawing>
                    <wp:inline distB="114300" distT="114300" distL="114300" distR="114300">
                      <wp:extent cx="2524125" cy="1447800"/>
                      <wp:effectExtent b="0" l="0" r="0" t="0"/>
                      <wp:docPr id="5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524125" cy="1447800"/>
                              </a:xfrm>
                              <a:prstGeom prst="rect"/>
                              <a:ln/>
                            </pic:spPr>
                          </pic:pic>
                        </a:graphicData>
                      </a:graphic>
                    </wp:inline>
                  </w:drawing>
                </w:r>
                <w:r w:rsidDel="00000000" w:rsidR="00000000" w:rsidRPr="00000000">
                  <w:rPr/>
                  <w:drawing>
                    <wp:inline distB="114300" distT="114300" distL="114300" distR="114300">
                      <wp:extent cx="2524125" cy="1447800"/>
                      <wp:effectExtent b="0" l="0" r="0" t="0"/>
                      <wp:docPr id="92"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2524125" cy="1447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rPr/>
                </w:pPr>
                <w:r w:rsidDel="00000000" w:rsidR="00000000" w:rsidRPr="00000000">
                  <w:rPr>
                    <w:rtl w:val="0"/>
                  </w:rPr>
                  <w:t xml:space="preserve">Giới thiệu các lợi ích chính và các CTA  để hướng dẫn người dùng thực hiện Mở tài khoản hoặc khám phá thêm các quỹ. Hiển thị với user chưa có tài sản.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360" w:lineRule="auto"/>
                  <w:rPr/>
                </w:pPr>
                <w:r w:rsidDel="00000000" w:rsidR="00000000" w:rsidRPr="00000000">
                  <w:rPr>
                    <w:rtl w:val="0"/>
                  </w:rPr>
                  <w:t xml:space="preserve">Hình ảnh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rPr/>
                </w:pPr>
                <w:r w:rsidDel="00000000" w:rsidR="00000000" w:rsidRPr="00000000">
                  <w:rPr>
                    <w:rtl w:val="0"/>
                  </w:rPr>
                  <w:t xml:space="preserve">Đầu tư đơn giản cho người mới bắt đầu</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rPr/>
                </w:pPr>
                <w:r w:rsidDel="00000000" w:rsidR="00000000" w:rsidRPr="00000000">
                  <w:rPr>
                    <w:rtl w:val="0"/>
                  </w:rPr>
                  <w:t xml:space="preserve">Hiển thị các lợi ích chính, mỗi lợi ích bao gồm một biểu tượng, và mô tả ngắn gọn.</w:t>
                </w:r>
              </w:p>
              <w:p w:rsidR="00000000" w:rsidDel="00000000" w:rsidP="00000000" w:rsidRDefault="00000000" w:rsidRPr="00000000" w14:paraId="0000026B">
                <w:pPr>
                  <w:widowControl w:val="0"/>
                  <w:spacing w:line="360" w:lineRule="auto"/>
                  <w:rPr/>
                </w:pPr>
                <w:r w:rsidDel="00000000" w:rsidR="00000000" w:rsidRPr="00000000">
                  <w:rPr>
                    <w:rtl w:val="0"/>
                  </w:rPr>
                  <w:t xml:space="preserve">Hiển thị ba lợi ích cố định: 'Đầu tư từ 10.000đ', 'An tâm giao dịch', và 'Tích lũy dài hạn'. Mỗi mục là một thành phần tĩnh, không tương tác.</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76" w:lineRule="auto"/>
                  <w:rPr>
                    <w:b w:val="1"/>
                  </w:rPr>
                </w:pPr>
                <w:r w:rsidDel="00000000" w:rsidR="00000000" w:rsidRPr="00000000">
                  <w:rPr>
                    <w:rtl w:val="0"/>
                  </w:rPr>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360" w:lineRule="auto"/>
                  <w:rPr/>
                </w:pPr>
                <w:r w:rsidDel="00000000" w:rsidR="00000000" w:rsidRPr="00000000">
                  <w:rPr>
                    <w:rtl w:val="0"/>
                  </w:rPr>
                  <w:t xml:space="preserve">CTA 1</w:t>
                </w:r>
              </w:p>
            </w:tc>
            <w:tc>
              <w:tcPr>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360" w:lineRule="auto"/>
                  <w:rPr/>
                </w:pPr>
                <w:r w:rsidDel="00000000" w:rsidR="00000000" w:rsidRPr="00000000">
                  <w:rPr>
                    <w:rtl w:val="0"/>
                  </w:rPr>
                  <w:t xml:space="preserve">Mở tài khoản.</w:t>
                </w:r>
              </w:p>
              <w:p w:rsidR="00000000" w:rsidDel="00000000" w:rsidP="00000000" w:rsidRDefault="00000000" w:rsidRPr="00000000" w14:paraId="0000026F">
                <w:pPr>
                  <w:widowControl w:val="0"/>
                  <w:spacing w:line="360" w:lineRule="auto"/>
                  <w:rPr/>
                </w:pPr>
                <w:r w:rsidDel="00000000" w:rsidR="00000000" w:rsidRPr="00000000">
                  <w:rPr>
                    <w:rtl w:val="0"/>
                  </w:rPr>
                  <w:t xml:space="preserve">Hiển thị với user chưa mở tài khoản CVS. Khi click, dẫn vào </w:t>
                </w:r>
                <w:hyperlink w:anchor="_heading=h.gjdgxs">
                  <w:r w:rsidDel="00000000" w:rsidR="00000000" w:rsidRPr="00000000">
                    <w:rPr>
                      <w:color w:val="1155cc"/>
                      <w:u w:val="single"/>
                      <w:rtl w:val="0"/>
                    </w:rPr>
                    <w:t xml:space="preserve">luồng mở tài khoản.</w:t>
                  </w:r>
                </w:hyperlink>
                <w:r w:rsidDel="00000000" w:rsidR="00000000" w:rsidRPr="00000000">
                  <w:rPr>
                    <w:rtl w:val="0"/>
                  </w:rPr>
                </w:r>
              </w:p>
            </w:tc>
          </w:tr>
          <w:tr>
            <w:trPr>
              <w:cantSplit w:val="0"/>
              <w:trHeight w:val="400" w:hRule="atLeast"/>
              <w:tblHeader w:val="0"/>
            </w:trPr>
            <w:tc>
              <w:tcPr>
                <w:vMerge w:val="continue"/>
                <w:tcBorders>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76" w:lineRule="auto"/>
                  <w:rPr>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spacing w:line="360" w:lineRule="auto"/>
                  <w:rPr/>
                </w:pPr>
                <w:r w:rsidDel="00000000" w:rsidR="00000000" w:rsidRPr="00000000">
                  <w:rPr>
                    <w:rtl w:val="0"/>
                  </w:rPr>
                  <w:t xml:space="preserve">CTA 2</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spacing w:line="360" w:lineRule="auto"/>
                  <w:rPr/>
                </w:pPr>
                <w:r w:rsidDel="00000000" w:rsidR="00000000" w:rsidRPr="00000000">
                  <w:rPr>
                    <w:rtl w:val="0"/>
                  </w:rPr>
                  <w:t xml:space="preserve">Khám phá ngay.</w:t>
                </w:r>
              </w:p>
              <w:p w:rsidR="00000000" w:rsidDel="00000000" w:rsidP="00000000" w:rsidRDefault="00000000" w:rsidRPr="00000000" w14:paraId="00000273">
                <w:pPr>
                  <w:spacing w:line="360" w:lineRule="auto"/>
                  <w:rPr/>
                </w:pPr>
                <w:r w:rsidDel="00000000" w:rsidR="00000000" w:rsidRPr="00000000">
                  <w:rPr>
                    <w:rtl w:val="0"/>
                  </w:rPr>
                  <w:t xml:space="preserve">Khi click, hiển thị màn hình Danh sách quỹ.</w:t>
                </w:r>
              </w:p>
            </w:tc>
          </w:tr>
        </w:tbl>
      </w:sdtContent>
    </w:sdt>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1"/>
        <w:numPr>
          <w:ilvl w:val="0"/>
          <w:numId w:val="75"/>
        </w:numPr>
        <w:ind w:left="850.3937007874017" w:hanging="360"/>
        <w:rPr>
          <w:rFonts w:ascii="Montserrat" w:cs="Montserrat" w:eastAsia="Montserrat" w:hAnsi="Montserrat"/>
        </w:rPr>
      </w:pPr>
      <w:bookmarkStart w:colFirst="0" w:colLast="0" w:name="_heading=h.gjdgxs" w:id="39"/>
      <w:bookmarkEnd w:id="39"/>
      <w:r w:rsidDel="00000000" w:rsidR="00000000" w:rsidRPr="00000000">
        <w:rPr>
          <w:rFonts w:ascii="Montserrat" w:cs="Montserrat" w:eastAsia="Montserrat" w:hAnsi="Montserrat"/>
          <w:rtl w:val="0"/>
        </w:rPr>
        <w:t xml:space="preserve">Nghiệp vụ: Mở tài khoản</w:t>
      </w:r>
    </w:p>
    <w:p w:rsidR="00000000" w:rsidDel="00000000" w:rsidP="00000000" w:rsidRDefault="00000000" w:rsidRPr="00000000" w14:paraId="00000276">
      <w:pPr>
        <w:pStyle w:val="Heading3"/>
        <w:numPr>
          <w:ilvl w:val="1"/>
          <w:numId w:val="75"/>
        </w:numPr>
        <w:spacing w:before="0" w:lineRule="auto"/>
        <w:ind w:left="992.1259842519685" w:hanging="360"/>
        <w:rPr/>
      </w:pPr>
      <w:bookmarkStart w:colFirst="0" w:colLast="0" w:name="_heading=h.30j0zll" w:id="40"/>
      <w:bookmarkEnd w:id="40"/>
      <w:r w:rsidDel="00000000" w:rsidR="00000000" w:rsidRPr="00000000">
        <w:rPr>
          <w:rtl w:val="0"/>
        </w:rPr>
        <w:t xml:space="preserve">Tổng quan</w:t>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rHeight w:val="195" w:hRule="atLeast"/>
          <w:tblHeader w:val="0"/>
        </w:trPr>
        <w:tc>
          <w:tcPr/>
          <w:p w:rsidR="00000000" w:rsidDel="00000000" w:rsidP="00000000" w:rsidRDefault="00000000" w:rsidRPr="00000000" w14:paraId="00000277">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chứng chỉ quỹ</w:t>
            </w:r>
          </w:p>
        </w:tc>
      </w:tr>
      <w:tr>
        <w:trPr>
          <w:cantSplit w:val="0"/>
          <w:tblHeader w:val="0"/>
        </w:trPr>
        <w:tc>
          <w:tcPr/>
          <w:p w:rsidR="00000000" w:rsidDel="00000000" w:rsidP="00000000" w:rsidRDefault="00000000" w:rsidRPr="00000000" w14:paraId="00000279">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Cho phép user mở tài khoản giao dịch tại đại lý phân phối - công ty Chứng khoán CVS. Bao gồm:</w:t>
            </w:r>
          </w:p>
          <w:p w:rsidR="00000000" w:rsidDel="00000000" w:rsidP="00000000" w:rsidRDefault="00000000" w:rsidRPr="00000000" w14:paraId="0000027B">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chỉ quỹ</w:t>
            </w:r>
            <w:r w:rsidDel="00000000" w:rsidR="00000000" w:rsidRPr="00000000">
              <w:rPr>
                <w:rtl w:val="0"/>
              </w:rPr>
            </w:r>
          </w:p>
          <w:p w:rsidR="00000000" w:rsidDel="00000000" w:rsidP="00000000" w:rsidRDefault="00000000" w:rsidRPr="00000000" w14:paraId="0000027C">
            <w:pPr>
              <w:widowControl w:val="0"/>
              <w:numPr>
                <w:ilvl w:val="0"/>
                <w:numId w:val="80"/>
              </w:numPr>
              <w:spacing w:line="36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khoán (nếu có)</w:t>
            </w:r>
          </w:p>
        </w:tc>
      </w:tr>
      <w:tr>
        <w:trPr>
          <w:cantSplit w:val="0"/>
          <w:tblHeader w:val="0"/>
        </w:trPr>
        <w:tc>
          <w:tcPr/>
          <w:p w:rsidR="00000000" w:rsidDel="00000000" w:rsidP="00000000" w:rsidRDefault="00000000" w:rsidRPr="00000000" w14:paraId="0000027D">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27F">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User chọn mở tài khoản</w:t>
            </w:r>
          </w:p>
        </w:tc>
      </w:tr>
      <w:tr>
        <w:trPr>
          <w:cantSplit w:val="0"/>
          <w:tblHeader w:val="0"/>
        </w:trPr>
        <w:tc>
          <w:tcPr/>
          <w:p w:rsidR="00000000" w:rsidDel="00000000" w:rsidP="00000000" w:rsidRDefault="00000000" w:rsidRPr="00000000" w14:paraId="00000281">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User chưa có tài khoản chứng chỉ quỹ tại đại lý phân phối CVS</w:t>
            </w:r>
          </w:p>
        </w:tc>
      </w:tr>
      <w:tr>
        <w:trPr>
          <w:cantSplit w:val="0"/>
          <w:tblHeader w:val="0"/>
        </w:trPr>
        <w:tc>
          <w:tcPr/>
          <w:p w:rsidR="00000000" w:rsidDel="00000000" w:rsidP="00000000" w:rsidRDefault="00000000" w:rsidRPr="00000000" w14:paraId="00000283">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chỉ quỹ được VSD duyệt và tạo thành công</w:t>
            </w:r>
          </w:p>
        </w:tc>
      </w:tr>
      <w:tr>
        <w:trPr>
          <w:cantSplit w:val="0"/>
          <w:tblHeader w:val="0"/>
        </w:trPr>
        <w:tc>
          <w:tcPr/>
          <w:p w:rsidR="00000000" w:rsidDel="00000000" w:rsidP="00000000" w:rsidRDefault="00000000" w:rsidRPr="00000000" w14:paraId="00000285">
            <w:pPr>
              <w:spacing w:line="360" w:lineRule="auto"/>
              <w:rPr>
                <w:rFonts w:ascii="Montserrat" w:cs="Montserrat" w:eastAsia="Montserrat" w:hAnsi="Montserrat"/>
                <w:b w:val="1"/>
              </w:rPr>
            </w:pPr>
            <w:sdt>
              <w:sdtPr>
                <w:id w:val="-494480911"/>
                <w:tag w:val="goog_rdk_12"/>
              </w:sdtPr>
              <w:sdtContent>
                <w:commentRangeStart w:id="0"/>
              </w:sdtContent>
            </w:sdt>
            <w:r w:rsidDel="00000000" w:rsidR="00000000" w:rsidRPr="00000000">
              <w:rPr>
                <w:rFonts w:ascii="Montserrat" w:cs="Montserrat" w:eastAsia="Montserrat" w:hAnsi="Montserrat"/>
                <w:b w:val="1"/>
                <w:rtl w:val="0"/>
              </w:rPr>
              <w:t xml:space="preserve">Ngoại lệ </w:t>
            </w:r>
            <w:commentRangeEnd w:id="0"/>
            <w:r w:rsidDel="00000000" w:rsidR="00000000" w:rsidRPr="00000000">
              <w:commentReference w:id="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rPr/>
            </w:pPr>
            <w:r w:rsidDel="00000000" w:rsidR="00000000" w:rsidRPr="00000000">
              <w:rPr>
                <w:rtl w:val="0"/>
              </w:rPr>
              <w:t xml:space="preserve">User chưa đủ 18 tuổi để mở tài khoản</w:t>
            </w:r>
          </w:p>
          <w:p w:rsidR="00000000" w:rsidDel="00000000" w:rsidP="00000000" w:rsidRDefault="00000000" w:rsidRPr="00000000" w14:paraId="00000287">
            <w:pPr>
              <w:widowControl w:val="0"/>
              <w:spacing w:line="360" w:lineRule="auto"/>
              <w:rPr/>
            </w:pPr>
            <w:r w:rsidDel="00000000" w:rsidR="00000000" w:rsidRPr="00000000">
              <w:rPr>
                <w:rtl w:val="0"/>
              </w:rPr>
              <w:t xml:space="preserve">User có tài khoản MoMo đang chờ xác thực</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chỉ quỹ bị từ chối bởi VSD.</w:t>
            </w:r>
          </w:p>
        </w:tc>
      </w:tr>
      <w:tr>
        <w:trPr>
          <w:cantSplit w:val="0"/>
          <w:tblHeader w:val="0"/>
        </w:trPr>
        <w:tc>
          <w:tcPr/>
          <w:p w:rsidR="00000000" w:rsidDel="00000000" w:rsidP="00000000" w:rsidRDefault="00000000" w:rsidRPr="00000000" w14:paraId="00000289">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Kiểm tra thông tin eKYC và thông tin tài khoản chứng khoán của user trước khi gửi yêu cầu tạo tài khoả</w:t>
            </w:r>
            <w:r w:rsidDel="00000000" w:rsidR="00000000" w:rsidRPr="00000000">
              <w:rPr>
                <w:rtl w:val="0"/>
              </w:rPr>
              <w:t xml:space="preserve">n.</w:t>
            </w:r>
            <w:r w:rsidDel="00000000" w:rsidR="00000000" w:rsidRPr="00000000">
              <w:rPr>
                <w:rtl w:val="0"/>
              </w:rPr>
            </w:r>
          </w:p>
        </w:tc>
      </w:tr>
    </w:tbl>
    <w:p w:rsidR="00000000" w:rsidDel="00000000" w:rsidP="00000000" w:rsidRDefault="00000000" w:rsidRPr="00000000" w14:paraId="0000028B">
      <w:pPr>
        <w:pStyle w:val="Heading2"/>
        <w:ind w:left="0" w:firstLine="0"/>
        <w:rPr>
          <w:rFonts w:ascii="Montserrat" w:cs="Montserrat" w:eastAsia="Montserrat" w:hAnsi="Montserrat"/>
        </w:rPr>
      </w:pPr>
      <w:bookmarkStart w:colFirst="0" w:colLast="0" w:name="_heading=h.yryyjkpk1mi8" w:id="41"/>
      <w:bookmarkEnd w:id="41"/>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3"/>
        <w:numPr>
          <w:ilvl w:val="1"/>
          <w:numId w:val="75"/>
        </w:numPr>
        <w:ind w:left="992.1259842519685" w:hanging="360"/>
        <w:rPr/>
      </w:pPr>
      <w:bookmarkStart w:colFirst="0" w:colLast="0" w:name="_heading=h.1fob9te" w:id="42"/>
      <w:bookmarkEnd w:id="42"/>
      <w:r w:rsidDel="00000000" w:rsidR="00000000" w:rsidRPr="00000000">
        <w:rPr>
          <w:rtl w:val="0"/>
        </w:rPr>
        <w:t xml:space="preserve">Flow chart</w:t>
      </w:r>
    </w:p>
    <w:p w:rsidR="00000000" w:rsidDel="00000000" w:rsidP="00000000" w:rsidRDefault="00000000" w:rsidRPr="00000000" w14:paraId="0000028D">
      <w:pPr>
        <w:pStyle w:val="Heading3"/>
        <w:spacing w:line="240" w:lineRule="auto"/>
        <w:ind w:left="0" w:firstLine="0"/>
        <w:rPr/>
      </w:pPr>
      <w:bookmarkStart w:colFirst="0" w:colLast="0" w:name="_heading=h.avzqlpbtke9c" w:id="43"/>
      <w:bookmarkEnd w:id="43"/>
      <w:r w:rsidDel="00000000" w:rsidR="00000000" w:rsidRPr="00000000">
        <w:rPr>
          <w:rtl w:val="0"/>
        </w:rPr>
        <w:t xml:space="preserve">Link flowchart</w:t>
      </w:r>
    </w:p>
    <w:p w:rsidR="00000000" w:rsidDel="00000000" w:rsidP="00000000" w:rsidRDefault="00000000" w:rsidRPr="00000000" w14:paraId="0000028E">
      <w:pPr>
        <w:ind w:left="0" w:firstLine="0"/>
        <w:rPr>
          <w:rFonts w:ascii="Montserrat Medium" w:cs="Montserrat Medium" w:eastAsia="Montserrat Medium" w:hAnsi="Montserrat Medium"/>
        </w:rPr>
      </w:pPr>
      <w:hyperlink r:id="rId30">
        <w:r w:rsidDel="00000000" w:rsidR="00000000" w:rsidRPr="00000000">
          <w:rPr>
            <w:rFonts w:ascii="Montserrat Medium" w:cs="Montserrat Medium" w:eastAsia="Montserrat Medium" w:hAnsi="Montserrat Medium"/>
            <w:color w:val="1155cc"/>
            <w:u w:val="single"/>
            <w:rtl w:val="0"/>
          </w:rPr>
          <w:t xml:space="preserve">https://app.diagrams.net/#G1AczGJLj32ePrRY7YVh2J_sdv3ssykawG#%7B%22pageId%22%3A%22YPf9pDiCnA4a6GLvcUzS%22%7D</w:t>
        </w:r>
      </w:hyperlink>
      <w:r w:rsidDel="00000000" w:rsidR="00000000" w:rsidRPr="00000000">
        <w:rPr>
          <w:rtl w:val="0"/>
        </w:rPr>
      </w:r>
    </w:p>
    <w:p w:rsidR="00000000" w:rsidDel="00000000" w:rsidP="00000000" w:rsidRDefault="00000000" w:rsidRPr="00000000" w14:paraId="0000028F">
      <w:pPr>
        <w:ind w:left="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31200" cy="2298700"/>
            <wp:effectExtent b="0" l="0" r="0" t="0"/>
            <wp:docPr id="30"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91">
      <w:pPr>
        <w:ind w:left="0" w:firstLine="0"/>
        <w:rPr>
          <w:rFonts w:ascii="Montserrat Medium" w:cs="Montserrat Medium" w:eastAsia="Montserrat Medium" w:hAnsi="Montserrat Medium"/>
        </w:rPr>
      </w:pPr>
      <w:r w:rsidDel="00000000" w:rsidR="00000000" w:rsidRPr="00000000">
        <w:rPr>
          <w:rtl w:val="0"/>
        </w:rPr>
      </w:r>
    </w:p>
    <w:tbl>
      <w:tblPr>
        <w:tblStyle w:val="Table17"/>
        <w:tblW w:w="90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85"/>
        <w:gridCol w:w="8115"/>
        <w:tblGridChange w:id="0">
          <w:tblGrid>
            <w:gridCol w:w="885"/>
            <w:gridCol w:w="8115"/>
          </w:tblGrid>
        </w:tblGridChange>
      </w:tblGrid>
      <w:tr>
        <w:trPr>
          <w:cantSplit w:val="0"/>
          <w:tblHeader w:val="0"/>
        </w:trPr>
        <w:tc>
          <w:tcPr>
            <w:shd w:fill="073763"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360" w:lineRule="auto"/>
              <w:ind w:left="0" w:firstLine="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Bước</w:t>
            </w:r>
          </w:p>
        </w:tc>
        <w:tc>
          <w:tcPr>
            <w:shd w:fill="073763"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360" w:lineRule="auto"/>
              <w:ind w:left="0" w:firstLine="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chọn Mở tài khoản:</w:t>
            </w:r>
          </w:p>
          <w:p w:rsidR="00000000" w:rsidDel="00000000" w:rsidP="00000000" w:rsidRDefault="00000000" w:rsidRPr="00000000" w14:paraId="00000296">
            <w:pPr>
              <w:widowControl w:val="0"/>
              <w:numPr>
                <w:ilvl w:val="0"/>
                <w:numId w:val="38"/>
              </w:numPr>
              <w:spacing w:line="360" w:lineRule="auto"/>
              <w:ind w:firstLine="283.46456692913375"/>
              <w:rPr>
                <w:rFonts w:ascii="Montserrat" w:cs="Montserrat" w:eastAsia="Montserrat" w:hAnsi="Montserrat"/>
              </w:rPr>
            </w:pPr>
            <w:r w:rsidDel="00000000" w:rsidR="00000000" w:rsidRPr="00000000">
              <w:rPr>
                <w:rFonts w:ascii="Montserrat" w:cs="Montserrat" w:eastAsia="Montserrat" w:hAnsi="Montserrat"/>
                <w:rtl w:val="0"/>
              </w:rPr>
              <w:t xml:space="preserve">Từ  banner Mở tài khoản miễn phí</w:t>
            </w:r>
          </w:p>
          <w:p w:rsidR="00000000" w:rsidDel="00000000" w:rsidP="00000000" w:rsidRDefault="00000000" w:rsidRPr="00000000" w14:paraId="00000297">
            <w:pPr>
              <w:widowControl w:val="0"/>
              <w:numPr>
                <w:ilvl w:val="0"/>
                <w:numId w:val="6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button “Mua” màn hình Chi tiết quỹ</w:t>
            </w:r>
          </w:p>
          <w:p w:rsidR="00000000" w:rsidDel="00000000" w:rsidP="00000000" w:rsidRDefault="00000000" w:rsidRPr="00000000" w14:paraId="00000298">
            <w:pPr>
              <w:widowControl w:val="0"/>
              <w:numPr>
                <w:ilvl w:val="0"/>
                <w:numId w:val="6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bottomsheet Mở tài khoản</w:t>
            </w:r>
          </w:p>
          <w:p w:rsidR="00000000" w:rsidDel="00000000" w:rsidP="00000000" w:rsidRDefault="00000000" w:rsidRPr="00000000" w14:paraId="00000299">
            <w:pPr>
              <w:widowControl w:val="0"/>
              <w:numPr>
                <w:ilvl w:val="0"/>
                <w:numId w:val="6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bottomsheet Cập nhật mới</w:t>
            </w:r>
          </w:p>
          <w:p w:rsidR="00000000" w:rsidDel="00000000" w:rsidP="00000000" w:rsidRDefault="00000000" w:rsidRPr="00000000" w14:paraId="0000029A">
            <w:pPr>
              <w:widowControl w:val="0"/>
              <w:numPr>
                <w:ilvl w:val="0"/>
                <w:numId w:val="6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màn hình Tiện 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App gọi  </w:t>
            </w:r>
            <w:r w:rsidDel="00000000" w:rsidR="00000000" w:rsidRPr="00000000">
              <w:rPr>
                <w:rFonts w:ascii="Montserrat" w:cs="Montserrat" w:eastAsia="Montserrat" w:hAnsi="Montserrat"/>
                <w:rtl w:val="0"/>
              </w:rPr>
              <w:t xml:space="preserve">InitConsent</w:t>
            </w:r>
            <w:r w:rsidDel="00000000" w:rsidR="00000000" w:rsidRPr="00000000">
              <w:rPr>
                <w:rFonts w:ascii="Montserrat" w:cs="Montserrat" w:eastAsia="Montserrat" w:hAnsi="Montserrat"/>
                <w:rtl w:val="0"/>
              </w:rPr>
              <w:t xml:space="preserve"> từ SDK Get Consent lấy thông tin kiểm tra điều kiện mở tài khoản của user:</w:t>
            </w:r>
          </w:p>
          <w:p w:rsidR="00000000" w:rsidDel="00000000" w:rsidP="00000000" w:rsidRDefault="00000000" w:rsidRPr="00000000" w14:paraId="0000029D">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User đủ 18 tuổi trở lên?: True/False</w:t>
            </w:r>
          </w:p>
          <w:p w:rsidR="00000000" w:rsidDel="00000000" w:rsidP="00000000" w:rsidRDefault="00000000" w:rsidRPr="00000000" w14:paraId="0000029E">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Trạng thái eKYC có Pending?: True/False</w:t>
            </w:r>
          </w:p>
          <w:p w:rsidR="00000000" w:rsidDel="00000000" w:rsidP="00000000" w:rsidRDefault="00000000" w:rsidRPr="00000000" w14:paraId="0000029F">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Trạng thái eKYC: True/False</w:t>
            </w:r>
          </w:p>
          <w:p w:rsidR="00000000" w:rsidDel="00000000" w:rsidP="00000000" w:rsidRDefault="00000000" w:rsidRPr="00000000" w14:paraId="000002A0">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Trạng thái NFC (</w:t>
            </w:r>
            <w:r w:rsidDel="00000000" w:rsidR="00000000" w:rsidRPr="00000000">
              <w:rPr>
                <w:rFonts w:ascii="Montserrat" w:cs="Montserrat" w:eastAsia="Montserrat" w:hAnsi="Montserrat"/>
                <w:rtl w:val="0"/>
              </w:rPr>
              <w:t xml:space="preserve">isC06Verified</w:t>
            </w:r>
            <w:r w:rsidDel="00000000" w:rsidR="00000000" w:rsidRPr="00000000">
              <w:rPr>
                <w:rFonts w:ascii="Montserrat" w:cs="Montserrat" w:eastAsia="Montserrat" w:hAnsi="Montserrat"/>
                <w:rtl w:val="0"/>
              </w:rPr>
              <w:t xml:space="preserve">): True/False</w:t>
            </w:r>
          </w:p>
          <w:p w:rsidR="00000000" w:rsidDel="00000000" w:rsidP="00000000" w:rsidRDefault="00000000" w:rsidRPr="00000000" w14:paraId="000002A1">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Last update FM &lt; = 1h?: True/False</w:t>
            </w:r>
          </w:p>
          <w:p w:rsidR="00000000" w:rsidDel="00000000" w:rsidP="00000000" w:rsidRDefault="00000000" w:rsidRPr="00000000" w14:paraId="000002A2">
            <w:pPr>
              <w:widowControl w:val="0"/>
              <w:numPr>
                <w:ilvl w:val="0"/>
                <w:numId w:val="44"/>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Đã get consent chưa: True/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36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rPr>
                <w:b w:val="1"/>
              </w:rPr>
            </w:pPr>
            <w:r w:rsidDel="00000000" w:rsidR="00000000" w:rsidRPr="00000000">
              <w:rPr>
                <w:rtl w:val="0"/>
              </w:rPr>
              <w:t xml:space="preserve">Dựa vào thông tin của user được trả về, hiển thị UI tương ứng, theo thứ tự kiểm tra như sau:</w:t>
            </w:r>
            <w:r w:rsidDel="00000000" w:rsidR="00000000" w:rsidRPr="00000000">
              <w:rPr>
                <w:rtl w:val="0"/>
              </w:rPr>
            </w:r>
          </w:p>
          <w:p w:rsidR="00000000" w:rsidDel="00000000" w:rsidP="00000000" w:rsidRDefault="00000000" w:rsidRPr="00000000" w14:paraId="000002A5">
            <w:pPr>
              <w:widowControl w:val="0"/>
              <w:spacing w:line="360" w:lineRule="auto"/>
              <w:rPr>
                <w:b w:val="1"/>
              </w:rPr>
            </w:pPr>
            <w:r w:rsidDel="00000000" w:rsidR="00000000" w:rsidRPr="00000000">
              <w:rPr>
                <w:rtl w:val="0"/>
              </w:rPr>
            </w:r>
          </w:p>
          <w:p w:rsidR="00000000" w:rsidDel="00000000" w:rsidP="00000000" w:rsidRDefault="00000000" w:rsidRPr="00000000" w14:paraId="000002A6">
            <w:pPr>
              <w:widowControl w:val="0"/>
              <w:spacing w:line="360" w:lineRule="auto"/>
              <w:rPr/>
            </w:pPr>
            <w:r w:rsidDel="00000000" w:rsidR="00000000" w:rsidRPr="00000000">
              <w:rPr>
                <w:b w:val="1"/>
                <w:rtl w:val="0"/>
              </w:rPr>
              <w:t xml:space="preserve">Nếu </w:t>
            </w:r>
            <w:r w:rsidDel="00000000" w:rsidR="00000000" w:rsidRPr="00000000">
              <w:rPr>
                <w:b w:val="1"/>
                <w:rtl w:val="0"/>
              </w:rPr>
              <w:t xml:space="preserve">isConsented</w:t>
            </w:r>
            <w:r w:rsidDel="00000000" w:rsidR="00000000" w:rsidRPr="00000000">
              <w:rPr>
                <w:b w:val="1"/>
                <w:rtl w:val="0"/>
              </w:rPr>
              <w:t xml:space="preserve"> = true</w:t>
            </w:r>
            <w:r w:rsidDel="00000000" w:rsidR="00000000" w:rsidRPr="00000000">
              <w:rPr>
                <w:rtl w:val="0"/>
              </w:rPr>
            </w:r>
          </w:p>
          <w:sdt>
            <w:sdtPr>
              <w:lock w:val="contentLocked"/>
              <w:id w:val="-360911103"/>
              <w:tag w:val="goog_rdk_13"/>
            </w:sdtPr>
            <w:sdtContent>
              <w:tbl>
                <w:tblPr>
                  <w:tblStyle w:val="Table18"/>
                  <w:tblW w:w="7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100"/>
                  <w:gridCol w:w="2630"/>
                  <w:gridCol w:w="2630"/>
                  <w:tblGridChange w:id="0">
                    <w:tblGrid>
                      <w:gridCol w:w="555"/>
                      <w:gridCol w:w="2100"/>
                      <w:gridCol w:w="2630"/>
                      <w:gridCol w:w="263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360" w:lineRule="auto"/>
                        <w:jc w:val="center"/>
                        <w:rPr>
                          <w:b w:val="1"/>
                        </w:rPr>
                      </w:pPr>
                      <w:r w:rsidDel="00000000" w:rsidR="00000000" w:rsidRPr="00000000">
                        <w:rPr>
                          <w:b w:val="1"/>
                          <w:rtl w:val="0"/>
                        </w:rPr>
                        <w:t xml:space="preserve">#</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jc w:val="center"/>
                        <w:rPr>
                          <w:b w:val="1"/>
                        </w:rPr>
                      </w:pPr>
                      <w:r w:rsidDel="00000000" w:rsidR="00000000" w:rsidRPr="00000000">
                        <w:rPr>
                          <w:b w:val="1"/>
                          <w:rtl w:val="0"/>
                        </w:rPr>
                        <w:t xml:space="preserve">Hành động</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jc w:val="center"/>
                        <w:rPr>
                          <w:b w:val="1"/>
                        </w:rPr>
                      </w:pPr>
                      <w:r w:rsidDel="00000000" w:rsidR="00000000" w:rsidRPr="00000000">
                        <w:rPr>
                          <w:b w:val="1"/>
                          <w:rtl w:val="0"/>
                        </w:rPr>
                        <w:t xml:space="preserve">Điều kiện</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jc w:val="center"/>
                        <w:rPr>
                          <w:b w:val="1"/>
                        </w:rPr>
                      </w:pPr>
                      <w:r w:rsidDel="00000000" w:rsidR="00000000" w:rsidRPr="00000000">
                        <w:rPr>
                          <w:b w:val="1"/>
                          <w:rtl w:val="0"/>
                        </w:rPr>
                        <w:t xml:space="preserve">Hành động tiếp theo</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rPr/>
                      </w:pPr>
                      <w:r w:rsidDel="00000000" w:rsidR="00000000" w:rsidRPr="00000000">
                        <w:rPr>
                          <w:rtl w:val="0"/>
                        </w:rPr>
                        <w:t xml:space="preserve">1</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rPr/>
                      </w:pPr>
                      <w:r w:rsidDel="00000000" w:rsidR="00000000" w:rsidRPr="00000000">
                        <w:rPr>
                          <w:rtl w:val="0"/>
                        </w:rPr>
                        <w:t xml:space="preserve">Kiểm tra trạng thái </w:t>
                      </w:r>
                      <w:r w:rsidDel="00000000" w:rsidR="00000000" w:rsidRPr="00000000">
                        <w:rPr>
                          <w:color w:val="188038"/>
                          <w:rtl w:val="0"/>
                        </w:rPr>
                        <w:t xml:space="preserve">isPendingKYC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rPr/>
                      </w:pPr>
                      <w:r w:rsidDel="00000000" w:rsidR="00000000" w:rsidRPr="00000000">
                        <w:rPr>
                          <w:color w:val="188038"/>
                          <w:rtl w:val="0"/>
                        </w:rPr>
                        <w:t xml:space="preserve">isPendingKYC</w:t>
                      </w:r>
                      <w:r w:rsidDel="00000000" w:rsidR="00000000" w:rsidRPr="00000000">
                        <w:rPr>
                          <w:color w:val="188038"/>
                          <w:rtl w:val="0"/>
                        </w:rPr>
                        <w:t xml:space="preserve">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rPr/>
                      </w:pPr>
                      <w:r w:rsidDel="00000000" w:rsidR="00000000" w:rsidRPr="00000000">
                        <w:rPr>
                          <w:rtl w:val="0"/>
                        </w:rPr>
                        <w:t xml:space="preserve">Hiển thị Pop-up Pending</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rPr/>
                      </w:pPr>
                      <w:r w:rsidDel="00000000" w:rsidR="00000000" w:rsidRPr="00000000">
                        <w:rPr>
                          <w:color w:val="188038"/>
                          <w:rtl w:val="0"/>
                        </w:rPr>
                        <w:t xml:space="preserve">isPendingKYC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rPr/>
                      </w:pPr>
                      <w:r w:rsidDel="00000000" w:rsidR="00000000" w:rsidRPr="00000000">
                        <w:rPr>
                          <w:rtl w:val="0"/>
                        </w:rPr>
                        <w:t xml:space="preserve">Chuyển sang check tuổi</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rPr/>
                      </w:pPr>
                      <w:r w:rsidDel="00000000" w:rsidR="00000000" w:rsidRPr="00000000">
                        <w:rPr>
                          <w:rtl w:val="0"/>
                        </w:rPr>
                        <w:t xml:space="preserve">2</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rPr/>
                      </w:pPr>
                      <w:r w:rsidDel="00000000" w:rsidR="00000000" w:rsidRPr="00000000">
                        <w:rPr>
                          <w:rtl w:val="0"/>
                        </w:rPr>
                        <w:t xml:space="preserve">Kiểm tra tuổi (</w:t>
                      </w:r>
                      <w:r w:rsidDel="00000000" w:rsidR="00000000" w:rsidRPr="00000000">
                        <w:rPr>
                          <w:color w:val="188038"/>
                          <w:rtl w:val="0"/>
                        </w:rPr>
                        <w:t xml:space="preserve">isGreater18</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rPr/>
                      </w:pPr>
                      <w:r w:rsidDel="00000000" w:rsidR="00000000" w:rsidRPr="00000000">
                        <w:rPr>
                          <w:color w:val="188038"/>
                          <w:rtl w:val="0"/>
                        </w:rPr>
                        <w:t xml:space="preserve">&lt;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6">
                      <w:pPr>
                        <w:widowControl w:val="0"/>
                        <w:spacing w:line="360" w:lineRule="auto"/>
                        <w:rPr/>
                      </w:pPr>
                      <w:r w:rsidDel="00000000" w:rsidR="00000000" w:rsidRPr="00000000">
                        <w:rPr>
                          <w:rtl w:val="0"/>
                        </w:rPr>
                        <w:t xml:space="preserve">Hiển thị Pop-up &lt;18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9">
                      <w:pPr>
                        <w:widowControl w:val="0"/>
                        <w:spacing w:line="360" w:lineRule="auto"/>
                        <w:rPr/>
                      </w:pPr>
                      <w:r w:rsidDel="00000000" w:rsidR="00000000" w:rsidRPr="00000000">
                        <w:rPr>
                          <w:color w:val="188038"/>
                          <w:rtl w:val="0"/>
                        </w:rPr>
                        <w:t xml:space="preserve">&gt;=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A">
                      <w:pPr>
                        <w:widowControl w:val="0"/>
                        <w:spacing w:line="360" w:lineRule="auto"/>
                        <w:rPr/>
                      </w:pPr>
                      <w:r w:rsidDel="00000000" w:rsidR="00000000" w:rsidRPr="00000000">
                        <w:rPr>
                          <w:rtl w:val="0"/>
                        </w:rPr>
                        <w:t xml:space="preserve">Chuyển sang check Face Matching</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spacing w:line="360" w:lineRule="auto"/>
                        <w:rPr/>
                      </w:pPr>
                      <w:r w:rsidDel="00000000" w:rsidR="00000000" w:rsidRPr="00000000">
                        <w:rPr>
                          <w:rtl w:val="0"/>
                        </w:rPr>
                        <w:t xml:space="preserve">3</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rPr/>
                      </w:pPr>
                      <w:r w:rsidDel="00000000" w:rsidR="00000000" w:rsidRPr="00000000">
                        <w:rPr>
                          <w:rtl w:val="0"/>
                        </w:rPr>
                        <w:t xml:space="preserve">Cả hai đều true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rPr/>
                      </w:pPr>
                      <w:r w:rsidDel="00000000" w:rsidR="00000000" w:rsidRPr="00000000">
                        <w:rPr>
                          <w:rtl w:val="0"/>
                        </w:rPr>
                        <w:t xml:space="preserve">Kiểm tra FM &lt;1h</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spacing w:line="360" w:lineRule="auto"/>
                        <w:rPr/>
                      </w:pPr>
                      <w:r w:rsidDel="00000000" w:rsidR="00000000" w:rsidRPr="00000000">
                        <w:rPr>
                          <w:rtl w:val="0"/>
                        </w:rPr>
                        <w:t xml:space="preserve">Một trong hai false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spacing w:line="360" w:lineRule="auto"/>
                        <w:rPr/>
                      </w:pPr>
                      <w:r w:rsidDel="00000000" w:rsidR="00000000" w:rsidRPr="00000000">
                        <w:rPr>
                          <w:rtl w:val="0"/>
                        </w:rPr>
                        <w:t xml:space="preserve">Show </w:t>
                      </w:r>
                      <w:hyperlink w:anchor="_heading=h.sm7tfe7jrs86">
                        <w:r w:rsidDel="00000000" w:rsidR="00000000" w:rsidRPr="00000000">
                          <w:rPr>
                            <w:color w:val="1155cc"/>
                            <w:u w:val="single"/>
                            <w:rtl w:val="0"/>
                          </w:rPr>
                          <w:t xml:space="preserve">Pop-up thông báo cập nhật KYC</w:t>
                        </w:r>
                      </w:hyperlink>
                      <w:r w:rsidDel="00000000" w:rsidR="00000000" w:rsidRPr="00000000">
                        <w:rPr>
                          <w:rtl w:val="0"/>
                        </w:rPr>
                      </w:r>
                    </w:p>
                    <w:p w:rsidR="00000000" w:rsidDel="00000000" w:rsidP="00000000" w:rsidRDefault="00000000" w:rsidRPr="00000000" w14:paraId="000002C3">
                      <w:pPr>
                        <w:widowControl w:val="0"/>
                        <w:spacing w:line="360" w:lineRule="auto"/>
                        <w:rPr/>
                      </w:pPr>
                      <w:r w:rsidDel="00000000" w:rsidR="00000000" w:rsidRPr="00000000">
                        <w:rPr>
                          <w:rtl w:val="0"/>
                        </w:rPr>
                      </w:r>
                    </w:p>
                    <w:p w:rsidR="00000000" w:rsidDel="00000000" w:rsidP="00000000" w:rsidRDefault="00000000" w:rsidRPr="00000000" w14:paraId="000002C4">
                      <w:pPr>
                        <w:widowControl w:val="0"/>
                        <w:spacing w:line="360" w:lineRule="auto"/>
                        <w:rPr/>
                      </w:pPr>
                      <w:r w:rsidDel="00000000" w:rsidR="00000000" w:rsidRPr="00000000">
                        <w:rPr>
                          <w:rtl w:val="0"/>
                        </w:rPr>
                        <w:t xml:space="preserve">Điều hướng user thực hiện lại eKYC (OCR / NFC / FM tùy cấu hình).</w:t>
                      </w:r>
                    </w:p>
                    <w:p w:rsidR="00000000" w:rsidDel="00000000" w:rsidP="00000000" w:rsidRDefault="00000000" w:rsidRPr="00000000" w14:paraId="000002C5">
                      <w:pPr>
                        <w:widowControl w:val="0"/>
                        <w:spacing w:line="360" w:lineRule="auto"/>
                        <w:rPr/>
                      </w:pPr>
                      <w:r w:rsidDel="00000000" w:rsidR="00000000" w:rsidRPr="00000000">
                        <w:rPr>
                          <w:rtl w:val="0"/>
                        </w:rPr>
                      </w:r>
                    </w:p>
                    <w:p w:rsidR="00000000" w:rsidDel="00000000" w:rsidP="00000000" w:rsidRDefault="00000000" w:rsidRPr="00000000" w14:paraId="000002C6">
                      <w:pPr>
                        <w:widowControl w:val="0"/>
                        <w:spacing w:line="360" w:lineRule="auto"/>
                        <w:rPr/>
                      </w:pPr>
                      <w:r w:rsidDel="00000000" w:rsidR="00000000" w:rsidRPr="00000000">
                        <w:rPr>
                          <w:rtl w:val="0"/>
                        </w:rPr>
                        <w:t xml:space="preserve">Sau khi eKYC, thực hiện kiểm tra lại isKYC và </w:t>
                      </w:r>
                      <w:r w:rsidDel="00000000" w:rsidR="00000000" w:rsidRPr="00000000">
                        <w:rPr>
                          <w:rtl w:val="0"/>
                        </w:rPr>
                        <w:t xml:space="preserve">isC06Verified</w:t>
                      </w:r>
                      <w:r w:rsidDel="00000000" w:rsidR="00000000" w:rsidRPr="00000000">
                        <w:rPr>
                          <w:rtl w:val="0"/>
                        </w:rPr>
                        <w:t xml:space="preserve">.</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spacing w:line="360" w:lineRule="auto"/>
                        <w:rPr/>
                      </w:pPr>
                      <w:r w:rsidDel="00000000" w:rsidR="00000000" w:rsidRPr="00000000">
                        <w:rPr>
                          <w:rtl w:val="0"/>
                        </w:rPr>
                        <w:t xml:space="preserve">4</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rPr/>
                      </w:pPr>
                      <w:r w:rsidDel="00000000" w:rsidR="00000000" w:rsidRPr="00000000">
                        <w:rPr>
                          <w:rtl w:val="0"/>
                        </w:rPr>
                        <w:t xml:space="preserve">Kiểm tra Face Matching gần nhất (</w:t>
                      </w:r>
                      <w:r w:rsidDel="00000000" w:rsidR="00000000" w:rsidRPr="00000000">
                        <w:rPr>
                          <w:color w:val="188038"/>
                          <w:rtl w:val="0"/>
                        </w:rPr>
                        <w:t xml:space="preserve">FM &lt; 1h</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rPr/>
                      </w:pPr>
                      <w:r w:rsidDel="00000000" w:rsidR="00000000" w:rsidRPr="00000000">
                        <w:rPr>
                          <w:color w:val="188038"/>
                          <w:rtl w:val="0"/>
                        </w:rPr>
                        <w:t xml:space="preserve">isFaceMatching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rPr/>
                      </w:pPr>
                      <w:r w:rsidDel="00000000" w:rsidR="00000000" w:rsidRPr="00000000">
                        <w:rPr>
                          <w:rtl w:val="0"/>
                        </w:rPr>
                        <w:t xml:space="preserve">Yêu cầu thực hiện lại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spacing w:line="360" w:lineRule="auto"/>
                        <w:rPr/>
                      </w:pPr>
                      <w:r w:rsidDel="00000000" w:rsidR="00000000" w:rsidRPr="00000000">
                        <w:rPr>
                          <w:color w:val="188038"/>
                          <w:rtl w:val="0"/>
                        </w:rPr>
                        <w:t xml:space="preserve">isFaceMatching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spacing w:line="360" w:lineRule="auto"/>
                        <w:rPr/>
                      </w:pPr>
                      <w:r w:rsidDel="00000000" w:rsidR="00000000" w:rsidRPr="00000000">
                        <w:rPr>
                          <w:rtl w:val="0"/>
                        </w:rPr>
                        <w:t xml:space="preserve">Hiển thị màn hình </w:t>
                      </w:r>
                      <w:r w:rsidDel="00000000" w:rsidR="00000000" w:rsidRPr="00000000">
                        <w:rPr>
                          <w:rtl w:val="0"/>
                        </w:rPr>
                        <w:t xml:space="preserve">Kí</w:t>
                      </w:r>
                      <w:r w:rsidDel="00000000" w:rsidR="00000000" w:rsidRPr="00000000">
                        <w:rPr>
                          <w:rtl w:val="0"/>
                        </w:rPr>
                        <w:t xml:space="preserve"> hợp đồng.</w:t>
                      </w:r>
                    </w:p>
                  </w:tc>
                </w:tr>
              </w:tbl>
            </w:sdtContent>
          </w:sdt>
          <w:p w:rsidR="00000000" w:rsidDel="00000000" w:rsidP="00000000" w:rsidRDefault="00000000" w:rsidRPr="00000000" w14:paraId="000002CF">
            <w:pPr>
              <w:widowControl w:val="0"/>
              <w:spacing w:line="360" w:lineRule="auto"/>
              <w:rPr/>
            </w:pPr>
            <w:r w:rsidDel="00000000" w:rsidR="00000000" w:rsidRPr="00000000">
              <w:rPr>
                <w:rtl w:val="0"/>
              </w:rPr>
            </w:r>
          </w:p>
          <w:p w:rsidR="00000000" w:rsidDel="00000000" w:rsidP="00000000" w:rsidRDefault="00000000" w:rsidRPr="00000000" w14:paraId="000002D0">
            <w:pPr>
              <w:widowControl w:val="0"/>
              <w:spacing w:line="360" w:lineRule="auto"/>
              <w:rPr/>
            </w:pPr>
            <w:r w:rsidDel="00000000" w:rsidR="00000000" w:rsidRPr="00000000">
              <w:rPr>
                <w:b w:val="1"/>
                <w:rtl w:val="0"/>
              </w:rPr>
              <w:t xml:space="preserve">Nếu </w:t>
            </w:r>
            <w:r w:rsidDel="00000000" w:rsidR="00000000" w:rsidRPr="00000000">
              <w:rPr>
                <w:b w:val="1"/>
                <w:rtl w:val="0"/>
              </w:rPr>
              <w:t xml:space="preserve">isConsented</w:t>
            </w:r>
            <w:r w:rsidDel="00000000" w:rsidR="00000000" w:rsidRPr="00000000">
              <w:rPr>
                <w:b w:val="1"/>
                <w:rtl w:val="0"/>
              </w:rPr>
              <w:t xml:space="preserve"> = false</w:t>
            </w:r>
            <w:r w:rsidDel="00000000" w:rsidR="00000000" w:rsidRPr="00000000">
              <w:rPr>
                <w:rtl w:val="0"/>
              </w:rPr>
            </w:r>
          </w:p>
          <w:sdt>
            <w:sdtPr>
              <w:lock w:val="contentLocked"/>
              <w:id w:val="-933046016"/>
              <w:tag w:val="goog_rdk_14"/>
            </w:sdtPr>
            <w:sdtContent>
              <w:tbl>
                <w:tblPr>
                  <w:tblStyle w:val="Table19"/>
                  <w:tblW w:w="7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145"/>
                  <w:gridCol w:w="2630"/>
                  <w:gridCol w:w="2630"/>
                  <w:tblGridChange w:id="0">
                    <w:tblGrid>
                      <w:gridCol w:w="510"/>
                      <w:gridCol w:w="2145"/>
                      <w:gridCol w:w="2630"/>
                      <w:gridCol w:w="263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jc w:val="center"/>
                        <w:rPr>
                          <w:b w:val="1"/>
                        </w:rPr>
                      </w:pPr>
                      <w:r w:rsidDel="00000000" w:rsidR="00000000" w:rsidRPr="00000000">
                        <w:rPr>
                          <w:b w:val="1"/>
                          <w:rtl w:val="0"/>
                        </w:rPr>
                        <w:t xml:space="preserve">#</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360" w:lineRule="auto"/>
                        <w:jc w:val="center"/>
                        <w:rPr>
                          <w:b w:val="1"/>
                        </w:rPr>
                      </w:pPr>
                      <w:r w:rsidDel="00000000" w:rsidR="00000000" w:rsidRPr="00000000">
                        <w:rPr>
                          <w:b w:val="1"/>
                          <w:rtl w:val="0"/>
                        </w:rPr>
                        <w:t xml:space="preserve">Hành động</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360" w:lineRule="auto"/>
                        <w:jc w:val="center"/>
                        <w:rPr>
                          <w:b w:val="1"/>
                        </w:rPr>
                      </w:pPr>
                      <w:r w:rsidDel="00000000" w:rsidR="00000000" w:rsidRPr="00000000">
                        <w:rPr>
                          <w:b w:val="1"/>
                          <w:rtl w:val="0"/>
                        </w:rPr>
                        <w:t xml:space="preserve">Điều kiện</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360" w:lineRule="auto"/>
                        <w:jc w:val="center"/>
                        <w:rPr>
                          <w:b w:val="1"/>
                        </w:rPr>
                      </w:pPr>
                      <w:r w:rsidDel="00000000" w:rsidR="00000000" w:rsidRPr="00000000">
                        <w:rPr>
                          <w:b w:val="1"/>
                          <w:rtl w:val="0"/>
                        </w:rPr>
                        <w:t xml:space="preserve">Hành động tiếp theo</w:t>
                      </w:r>
                    </w:p>
                  </w:tc>
                </w:tr>
                <w:tr>
                  <w:trPr>
                    <w:cantSplit w:val="0"/>
                    <w:trHeight w:val="1597.7999999999997"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5">
                      <w:pPr>
                        <w:widowControl w:val="0"/>
                        <w:spacing w:line="360" w:lineRule="auto"/>
                        <w:rPr/>
                      </w:pPr>
                      <w:r w:rsidDel="00000000" w:rsidR="00000000" w:rsidRPr="00000000">
                        <w:rPr>
                          <w:rtl w:val="0"/>
                        </w:rPr>
                        <w:t xml:space="preserve">1</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spacing w:line="360" w:lineRule="auto"/>
                        <w:rPr/>
                      </w:pPr>
                      <w:r w:rsidDel="00000000" w:rsidR="00000000" w:rsidRPr="00000000">
                        <w:rPr>
                          <w:rtl w:val="0"/>
                        </w:rPr>
                        <w:t xml:space="preserve">Kiểm tra KYC</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7">
                      <w:pPr>
                        <w:widowControl w:val="0"/>
                        <w:spacing w:line="360" w:lineRule="auto"/>
                        <w:rPr/>
                      </w:pPr>
                      <w:r w:rsidDel="00000000" w:rsidR="00000000" w:rsidRPr="00000000">
                        <w:rPr>
                          <w:rtl w:val="0"/>
                        </w:rPr>
                        <w:t xml:space="preserve">Chưa đi KYC</w:t>
                      </w:r>
                    </w:p>
                    <w:p w:rsidR="00000000" w:rsidDel="00000000" w:rsidP="00000000" w:rsidRDefault="00000000" w:rsidRPr="00000000" w14:paraId="000002D8">
                      <w:pPr>
                        <w:widowControl w:val="0"/>
                        <w:spacing w:line="360" w:lineRule="auto"/>
                        <w:rPr/>
                      </w:pPr>
                      <w:r w:rsidDel="00000000" w:rsidR="00000000" w:rsidRPr="00000000">
                        <w:rPr>
                          <w:rtl w:val="0"/>
                        </w:rPr>
                      </w:r>
                    </w:p>
                    <w:p w:rsidR="00000000" w:rsidDel="00000000" w:rsidP="00000000" w:rsidRDefault="00000000" w:rsidRPr="00000000" w14:paraId="000002D9">
                      <w:pPr>
                        <w:widowControl w:val="0"/>
                        <w:spacing w:line="360" w:lineRule="auto"/>
                        <w:rPr>
                          <w:color w:val="188038"/>
                        </w:rPr>
                      </w:pPr>
                      <w:r w:rsidDel="00000000" w:rsidR="00000000" w:rsidRPr="00000000">
                        <w:rPr>
                          <w:color w:val="188038"/>
                          <w:rtl w:val="0"/>
                        </w:rPr>
                        <w:t xml:space="preserve">kyc_confirm</w:t>
                      </w:r>
                      <w:r w:rsidDel="00000000" w:rsidR="00000000" w:rsidRPr="00000000">
                        <w:rPr>
                          <w:color w:val="188038"/>
                          <w:rtl w:val="0"/>
                        </w:rPr>
                        <w:t xml:space="preserve"> = null/ -1/0/4 </w:t>
                      </w:r>
                      <w:r w:rsidDel="00000000" w:rsidR="00000000" w:rsidRPr="00000000">
                        <w:rPr>
                          <w:rtl w:val="0"/>
                        </w:rPr>
                        <w:t xml:space="preserve">và</w:t>
                      </w:r>
                      <w:r w:rsidDel="00000000" w:rsidR="00000000" w:rsidRPr="00000000">
                        <w:rPr>
                          <w:color w:val="188038"/>
                          <w:rtl w:val="0"/>
                        </w:rPr>
                        <w:t xml:space="preserve"> </w:t>
                      </w:r>
                      <w:r w:rsidDel="00000000" w:rsidR="00000000" w:rsidRPr="00000000">
                        <w:rPr>
                          <w:color w:val="188038"/>
                          <w:rtl w:val="0"/>
                        </w:rPr>
                        <w:t xml:space="preserve">kyc_c06_verified</w:t>
                      </w:r>
                      <w:r w:rsidDel="00000000" w:rsidR="00000000" w:rsidRPr="00000000">
                        <w:rPr>
                          <w:color w:val="188038"/>
                          <w:rtl w:val="0"/>
                        </w:rPr>
                        <w:t xml:space="preserve"> = null</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rPr/>
                      </w:pPr>
                      <w:r w:rsidDel="00000000" w:rsidR="00000000" w:rsidRPr="00000000">
                        <w:rPr>
                          <w:rtl w:val="0"/>
                        </w:rPr>
                        <w:t xml:space="preserve">Điều hướng eKYC</w:t>
                      </w:r>
                    </w:p>
                    <w:p w:rsidR="00000000" w:rsidDel="00000000" w:rsidP="00000000" w:rsidRDefault="00000000" w:rsidRPr="00000000" w14:paraId="000002DB">
                      <w:pPr>
                        <w:widowControl w:val="0"/>
                        <w:spacing w:line="360" w:lineRule="auto"/>
                        <w:rPr/>
                      </w:pPr>
                      <w:r w:rsidDel="00000000" w:rsidR="00000000" w:rsidRPr="00000000">
                        <w:rPr>
                          <w:rtl w:val="0"/>
                        </w:rPr>
                        <w:t xml:space="preserve">(OCR, NFC,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rPr/>
                      </w:pPr>
                      <w:r w:rsidDel="00000000" w:rsidR="00000000" w:rsidRPr="00000000">
                        <w:rPr>
                          <w:rtl w:val="0"/>
                        </w:rPr>
                        <w:t xml:space="preserve">Đã từng KYC</w:t>
                      </w:r>
                    </w:p>
                    <w:p w:rsidR="00000000" w:rsidDel="00000000" w:rsidP="00000000" w:rsidRDefault="00000000" w:rsidRPr="00000000" w14:paraId="000002DF">
                      <w:pPr>
                        <w:widowControl w:val="0"/>
                        <w:spacing w:line="360" w:lineRule="auto"/>
                        <w:rPr>
                          <w:color w:val="188038"/>
                        </w:rPr>
                      </w:pPr>
                      <w:r w:rsidDel="00000000" w:rsidR="00000000" w:rsidRPr="00000000">
                        <w:rPr>
                          <w:rtl w:val="0"/>
                        </w:rPr>
                      </w:r>
                    </w:p>
                    <w:p w:rsidR="00000000" w:rsidDel="00000000" w:rsidP="00000000" w:rsidRDefault="00000000" w:rsidRPr="00000000" w14:paraId="000002E0">
                      <w:pPr>
                        <w:widowControl w:val="0"/>
                        <w:spacing w:line="360" w:lineRule="auto"/>
                        <w:rPr>
                          <w:color w:val="188038"/>
                        </w:rPr>
                      </w:pPr>
                      <w:r w:rsidDel="00000000" w:rsidR="00000000" w:rsidRPr="00000000">
                        <w:rPr>
                          <w:color w:val="188038"/>
                          <w:rtl w:val="0"/>
                        </w:rPr>
                        <w:t xml:space="preserve">kyc_confirm</w:t>
                      </w:r>
                      <w:r w:rsidDel="00000000" w:rsidR="00000000" w:rsidRPr="00000000">
                        <w:rPr>
                          <w:color w:val="188038"/>
                          <w:rtl w:val="0"/>
                        </w:rPr>
                        <w:t xml:space="preserve"> = 1/2/3</w:t>
                      </w:r>
                    </w:p>
                    <w:p w:rsidR="00000000" w:rsidDel="00000000" w:rsidP="00000000" w:rsidRDefault="00000000" w:rsidRPr="00000000" w14:paraId="000002E1">
                      <w:pPr>
                        <w:widowControl w:val="0"/>
                        <w:spacing w:line="360" w:lineRule="auto"/>
                        <w:rPr>
                          <w:color w:val="188038"/>
                        </w:rPr>
                      </w:pPr>
                      <w:r w:rsidDel="00000000" w:rsidR="00000000" w:rsidRPr="00000000">
                        <w:rPr>
                          <w:rtl w:val="0"/>
                        </w:rPr>
                        <w:t xml:space="preserve">hoặc</w:t>
                      </w:r>
                      <w:r w:rsidDel="00000000" w:rsidR="00000000" w:rsidRPr="00000000">
                        <w:rPr>
                          <w:color w:val="188038"/>
                          <w:rtl w:val="0"/>
                        </w:rPr>
                        <w:t xml:space="preserve"> </w:t>
                      </w:r>
                      <w:r w:rsidDel="00000000" w:rsidR="00000000" w:rsidRPr="00000000">
                        <w:rPr>
                          <w:color w:val="188038"/>
                          <w:rtl w:val="0"/>
                        </w:rPr>
                        <w:t xml:space="preserve">kyc_c06_verified</w:t>
                      </w:r>
                      <w:r w:rsidDel="00000000" w:rsidR="00000000" w:rsidRPr="00000000">
                        <w:rPr>
                          <w:color w:val="188038"/>
                          <w:rtl w:val="0"/>
                        </w:rPr>
                        <w:t xml:space="preserve"> = -1/0/1/2</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spacing w:line="360" w:lineRule="auto"/>
                        <w:rPr/>
                      </w:pPr>
                      <w:r w:rsidDel="00000000" w:rsidR="00000000" w:rsidRPr="00000000">
                        <w:rPr>
                          <w:rtl w:val="0"/>
                        </w:rPr>
                        <w:t xml:space="preserve">Kiểm tra Pending</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spacing w:line="360" w:lineRule="auto"/>
                        <w:rPr/>
                      </w:pPr>
                      <w:r w:rsidDel="00000000" w:rsidR="00000000" w:rsidRPr="00000000">
                        <w:rPr>
                          <w:rtl w:val="0"/>
                        </w:rPr>
                        <w:t xml:space="preserve">2</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4">
                      <w:pPr>
                        <w:widowControl w:val="0"/>
                        <w:spacing w:line="360" w:lineRule="auto"/>
                        <w:rPr/>
                      </w:pPr>
                      <w:r w:rsidDel="00000000" w:rsidR="00000000" w:rsidRPr="00000000">
                        <w:rPr>
                          <w:rtl w:val="0"/>
                        </w:rPr>
                        <w:t xml:space="preserve">Kiểm tra trạng thái </w:t>
                      </w:r>
                      <w:r w:rsidDel="00000000" w:rsidR="00000000" w:rsidRPr="00000000">
                        <w:rPr>
                          <w:color w:val="188038"/>
                          <w:rtl w:val="0"/>
                        </w:rPr>
                        <w:t xml:space="preserve">isPendingKYC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spacing w:line="360" w:lineRule="auto"/>
                        <w:rPr/>
                      </w:pPr>
                      <w:r w:rsidDel="00000000" w:rsidR="00000000" w:rsidRPr="00000000">
                        <w:rPr>
                          <w:color w:val="188038"/>
                          <w:rtl w:val="0"/>
                        </w:rPr>
                        <w:t xml:space="preserve">isPendingKYC</w:t>
                      </w:r>
                      <w:r w:rsidDel="00000000" w:rsidR="00000000" w:rsidRPr="00000000">
                        <w:rPr>
                          <w:color w:val="188038"/>
                          <w:rtl w:val="0"/>
                        </w:rPr>
                        <w:t xml:space="preserve">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rPr/>
                      </w:pPr>
                      <w:r w:rsidDel="00000000" w:rsidR="00000000" w:rsidRPr="00000000">
                        <w:rPr>
                          <w:rtl w:val="0"/>
                        </w:rPr>
                        <w:t xml:space="preserve">Hiển thị Pop-up Pending</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rPr/>
                      </w:pPr>
                      <w:r w:rsidDel="00000000" w:rsidR="00000000" w:rsidRPr="00000000">
                        <w:rPr>
                          <w:color w:val="188038"/>
                          <w:rtl w:val="0"/>
                        </w:rPr>
                        <w:t xml:space="preserve">isPendingKYC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rPr/>
                      </w:pPr>
                      <w:r w:rsidDel="00000000" w:rsidR="00000000" w:rsidRPr="00000000">
                        <w:rPr>
                          <w:rtl w:val="0"/>
                        </w:rPr>
                        <w:t xml:space="preserve">3</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rPr/>
                      </w:pPr>
                      <w:r w:rsidDel="00000000" w:rsidR="00000000" w:rsidRPr="00000000">
                        <w:rPr>
                          <w:rtl w:val="0"/>
                        </w:rPr>
                        <w:t xml:space="preserve">Cả hai đều true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spacing w:line="360" w:lineRule="auto"/>
                        <w:rPr/>
                      </w:pPr>
                      <w:r w:rsidDel="00000000" w:rsidR="00000000" w:rsidRPr="00000000">
                        <w:rPr>
                          <w:rtl w:val="0"/>
                        </w:rPr>
                        <w:t xml:space="preserve">Kiểm tra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spacing w:line="360" w:lineRule="auto"/>
                        <w:rPr/>
                      </w:pPr>
                      <w:r w:rsidDel="00000000" w:rsidR="00000000" w:rsidRPr="00000000">
                        <w:rPr>
                          <w:rtl w:val="0"/>
                        </w:rPr>
                        <w:t xml:space="preserve">Một trong hai false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spacing w:line="360" w:lineRule="auto"/>
                        <w:rPr/>
                      </w:pPr>
                      <w:r w:rsidDel="00000000" w:rsidR="00000000" w:rsidRPr="00000000">
                        <w:rPr>
                          <w:rtl w:val="0"/>
                        </w:rPr>
                        <w:t xml:space="preserve">Show </w:t>
                      </w:r>
                      <w:hyperlink w:anchor="_heading=h.sm7tfe7jrs86">
                        <w:r w:rsidDel="00000000" w:rsidR="00000000" w:rsidRPr="00000000">
                          <w:rPr>
                            <w:color w:val="1155cc"/>
                            <w:u w:val="single"/>
                            <w:rtl w:val="0"/>
                          </w:rPr>
                          <w:t xml:space="preserve">Pop-up thông báo cập nhật KYC</w:t>
                        </w:r>
                      </w:hyperlink>
                      <w:r w:rsidDel="00000000" w:rsidR="00000000" w:rsidRPr="00000000">
                        <w:rPr>
                          <w:rtl w:val="0"/>
                        </w:rPr>
                      </w:r>
                    </w:p>
                    <w:p w:rsidR="00000000" w:rsidDel="00000000" w:rsidP="00000000" w:rsidRDefault="00000000" w:rsidRPr="00000000" w14:paraId="000002F3">
                      <w:pPr>
                        <w:widowControl w:val="0"/>
                        <w:spacing w:line="360" w:lineRule="auto"/>
                        <w:rPr/>
                      </w:pPr>
                      <w:r w:rsidDel="00000000" w:rsidR="00000000" w:rsidRPr="00000000">
                        <w:rPr>
                          <w:rtl w:val="0"/>
                        </w:rPr>
                        <w:br w:type="textWrapping"/>
                        <w:t xml:space="preserve">Điều hướng user thực hiện lại eKYC (OCR / NFC / FM tùy cấu hình).</w:t>
                      </w:r>
                    </w:p>
                    <w:p w:rsidR="00000000" w:rsidDel="00000000" w:rsidP="00000000" w:rsidRDefault="00000000" w:rsidRPr="00000000" w14:paraId="000002F4">
                      <w:pPr>
                        <w:widowControl w:val="0"/>
                        <w:spacing w:line="360" w:lineRule="auto"/>
                        <w:rPr/>
                      </w:pPr>
                      <w:r w:rsidDel="00000000" w:rsidR="00000000" w:rsidRPr="00000000">
                        <w:rPr>
                          <w:rtl w:val="0"/>
                        </w:rPr>
                      </w:r>
                    </w:p>
                    <w:p w:rsidR="00000000" w:rsidDel="00000000" w:rsidP="00000000" w:rsidRDefault="00000000" w:rsidRPr="00000000" w14:paraId="000002F5">
                      <w:pPr>
                        <w:widowControl w:val="0"/>
                        <w:spacing w:line="360" w:lineRule="auto"/>
                        <w:rPr/>
                      </w:pPr>
                      <w:r w:rsidDel="00000000" w:rsidR="00000000" w:rsidRPr="00000000">
                        <w:rPr>
                          <w:rtl w:val="0"/>
                        </w:rPr>
                        <w:t xml:space="preserve">Sau khi eKYC, thực hiện kiểm tra lại isKYC và </w:t>
                      </w:r>
                      <w:r w:rsidDel="00000000" w:rsidR="00000000" w:rsidRPr="00000000">
                        <w:rPr>
                          <w:rtl w:val="0"/>
                        </w:rPr>
                        <w:t xml:space="preserve">isC06Verified</w:t>
                      </w:r>
                      <w:r w:rsidDel="00000000" w:rsidR="00000000" w:rsidRPr="00000000">
                        <w:rPr>
                          <w:rtl w:val="0"/>
                        </w:rPr>
                        <w:t xml:space="preserve">.</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spacing w:line="360" w:lineRule="auto"/>
                        <w:rPr/>
                      </w:pPr>
                      <w:r w:rsidDel="00000000" w:rsidR="00000000" w:rsidRPr="00000000">
                        <w:rPr>
                          <w:rtl w:val="0"/>
                        </w:rPr>
                        <w:t xml:space="preserve">4</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7">
                      <w:pPr>
                        <w:widowControl w:val="0"/>
                        <w:spacing w:line="360" w:lineRule="auto"/>
                        <w:rPr/>
                      </w:pPr>
                      <w:r w:rsidDel="00000000" w:rsidR="00000000" w:rsidRPr="00000000">
                        <w:rPr>
                          <w:rtl w:val="0"/>
                        </w:rPr>
                        <w:t xml:space="preserve">Kiểm tra Face Matching gần nhất (</w:t>
                      </w:r>
                      <w:r w:rsidDel="00000000" w:rsidR="00000000" w:rsidRPr="00000000">
                        <w:rPr>
                          <w:color w:val="188038"/>
                          <w:rtl w:val="0"/>
                        </w:rPr>
                        <w:t xml:space="preserve">FM &lt; 1h</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8">
                      <w:pPr>
                        <w:widowControl w:val="0"/>
                        <w:spacing w:line="360" w:lineRule="auto"/>
                        <w:rPr/>
                      </w:pPr>
                      <w:r w:rsidDel="00000000" w:rsidR="00000000" w:rsidRPr="00000000">
                        <w:rPr>
                          <w:color w:val="188038"/>
                          <w:rtl w:val="0"/>
                        </w:rPr>
                        <w:t xml:space="preserve">isFaceMatching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rPr/>
                      </w:pPr>
                      <w:r w:rsidDel="00000000" w:rsidR="00000000" w:rsidRPr="00000000">
                        <w:rPr>
                          <w:rtl w:val="0"/>
                        </w:rPr>
                        <w:t xml:space="preserve">Yêu cầu thực hiện lại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rPr/>
                      </w:pPr>
                      <w:r w:rsidDel="00000000" w:rsidR="00000000" w:rsidRPr="00000000">
                        <w:rPr>
                          <w:color w:val="188038"/>
                          <w:rtl w:val="0"/>
                        </w:rPr>
                        <w:t xml:space="preserve">isFaceMatching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rPr/>
                      </w:pPr>
                      <w:r w:rsidDel="00000000" w:rsidR="00000000" w:rsidRPr="00000000">
                        <w:rPr>
                          <w:rtl w:val="0"/>
                        </w:rPr>
                        <w:t xml:space="preserve">Kiểm tra tuổi.</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E">
                      <w:pPr>
                        <w:widowControl w:val="0"/>
                        <w:spacing w:line="360" w:lineRule="auto"/>
                        <w:rPr/>
                      </w:pPr>
                      <w:r w:rsidDel="00000000" w:rsidR="00000000" w:rsidRPr="00000000">
                        <w:rPr>
                          <w:rtl w:val="0"/>
                        </w:rPr>
                        <w:t xml:space="preserve">5</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2FF">
                      <w:pPr>
                        <w:widowControl w:val="0"/>
                        <w:spacing w:line="360" w:lineRule="auto"/>
                        <w:rPr/>
                      </w:pPr>
                      <w:r w:rsidDel="00000000" w:rsidR="00000000" w:rsidRPr="00000000">
                        <w:rPr>
                          <w:rtl w:val="0"/>
                        </w:rPr>
                        <w:t xml:space="preserve">Kiểm tra tuổi (</w:t>
                      </w:r>
                      <w:r w:rsidDel="00000000" w:rsidR="00000000" w:rsidRPr="00000000">
                        <w:rPr>
                          <w:color w:val="188038"/>
                          <w:rtl w:val="0"/>
                        </w:rPr>
                        <w:t xml:space="preserve">isGreater18</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0">
                      <w:pPr>
                        <w:widowControl w:val="0"/>
                        <w:spacing w:line="360" w:lineRule="auto"/>
                        <w:rPr/>
                      </w:pPr>
                      <w:r w:rsidDel="00000000" w:rsidR="00000000" w:rsidRPr="00000000">
                        <w:rPr>
                          <w:color w:val="188038"/>
                          <w:rtl w:val="0"/>
                        </w:rPr>
                        <w:t xml:space="preserve">&lt;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1">
                      <w:pPr>
                        <w:widowControl w:val="0"/>
                        <w:spacing w:line="360" w:lineRule="auto"/>
                        <w:rPr/>
                      </w:pPr>
                      <w:r w:rsidDel="00000000" w:rsidR="00000000" w:rsidRPr="00000000">
                        <w:rPr>
                          <w:rtl w:val="0"/>
                        </w:rPr>
                        <w:t xml:space="preserve">Hiển thị Pop-up &lt;18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3">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4">
                      <w:pPr>
                        <w:widowControl w:val="0"/>
                        <w:spacing w:line="360" w:lineRule="auto"/>
                        <w:rPr/>
                      </w:pPr>
                      <w:r w:rsidDel="00000000" w:rsidR="00000000" w:rsidRPr="00000000">
                        <w:rPr>
                          <w:color w:val="188038"/>
                          <w:rtl w:val="0"/>
                        </w:rPr>
                        <w:t xml:space="preserve">&gt;=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305">
                      <w:pPr>
                        <w:widowControl w:val="0"/>
                        <w:spacing w:line="360" w:lineRule="auto"/>
                        <w:rPr/>
                      </w:pPr>
                      <w:r w:rsidDel="00000000" w:rsidR="00000000" w:rsidRPr="00000000">
                        <w:rPr>
                          <w:rtl w:val="0"/>
                        </w:rPr>
                        <w:t xml:space="preserve">Hiển thị màn hình Kiểm tra và bổ sung thông tin</w:t>
                      </w:r>
                    </w:p>
                    <w:p w:rsidR="00000000" w:rsidDel="00000000" w:rsidP="00000000" w:rsidRDefault="00000000" w:rsidRPr="00000000" w14:paraId="00000306">
                      <w:pPr>
                        <w:widowControl w:val="0"/>
                        <w:spacing w:line="360" w:lineRule="auto"/>
                        <w:rPr/>
                      </w:pPr>
                      <w:r w:rsidDel="00000000" w:rsidR="00000000" w:rsidRPr="00000000">
                        <w:rPr>
                          <w:rtl w:val="0"/>
                        </w:rPr>
                        <w:t xml:space="preserve">(Get Consent)</w:t>
                      </w:r>
                    </w:p>
                  </w:tc>
                </w:tr>
              </w:tbl>
            </w:sdtContent>
          </w:sdt>
          <w:p w:rsidR="00000000" w:rsidDel="00000000" w:rsidP="00000000" w:rsidRDefault="00000000" w:rsidRPr="00000000" w14:paraId="00000307">
            <w:pPr>
              <w:widowControl w:val="0"/>
              <w:spacing w:line="360" w:lineRule="auto"/>
              <w:rPr/>
            </w:pPr>
            <w:r w:rsidDel="00000000" w:rsidR="00000000" w:rsidRPr="00000000">
              <w:rPr>
                <w:rtl w:val="0"/>
              </w:rPr>
            </w:r>
          </w:p>
        </w:tc>
      </w:tr>
      <w:tr>
        <w:trPr>
          <w:cantSplit w:val="0"/>
          <w:tblHeader w:val="0"/>
        </w:trPr>
        <w:tc>
          <w:tcPr>
            <w:tcBorders>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4</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line="360" w:lineRule="auto"/>
              <w:ind w:left="0" w:firstLine="0"/>
              <w:rPr>
                <w:rFonts w:ascii="Montserrat" w:cs="Montserrat" w:eastAsia="Montserrat" w:hAnsi="Montserrat"/>
                <w:color w:val="0e0e0e"/>
              </w:rPr>
            </w:pPr>
            <w:r w:rsidDel="00000000" w:rsidR="00000000" w:rsidRPr="00000000">
              <w:rPr>
                <w:rFonts w:ascii="Montserrat" w:cs="Montserrat" w:eastAsia="Montserrat" w:hAnsi="Montserrat"/>
                <w:b w:val="1"/>
                <w:color w:val="0e0e0e"/>
                <w:rtl w:val="0"/>
              </w:rPr>
              <w:t xml:space="preserve">Điều hướng eKYC:</w:t>
            </w:r>
            <w:r w:rsidDel="00000000" w:rsidR="00000000" w:rsidRPr="00000000">
              <w:rPr>
                <w:rFonts w:ascii="Montserrat" w:cs="Montserrat" w:eastAsia="Montserrat" w:hAnsi="Montserrat"/>
                <w:color w:val="0e0e0e"/>
                <w:rtl w:val="0"/>
              </w:rPr>
              <w:t xml:space="preserve"> dựa vào giá trị của fields KYC, FM, và NFC để Consent chọn ra config điều hướng luồng phù hợp để lấy thông tin cần thiết.</w:t>
            </w:r>
          </w:p>
          <w:p w:rsidR="00000000" w:rsidDel="00000000" w:rsidP="00000000" w:rsidRDefault="00000000" w:rsidRPr="00000000" w14:paraId="0000030A">
            <w:pPr>
              <w:widowControl w:val="0"/>
              <w:spacing w:line="360" w:lineRule="auto"/>
              <w:ind w:left="0" w:firstLine="0"/>
              <w:rPr>
                <w:rFonts w:ascii="Montserrat" w:cs="Montserrat" w:eastAsia="Montserrat" w:hAnsi="Montserrat"/>
                <w:b w:val="1"/>
                <w:color w:val="0e0e0e"/>
              </w:rPr>
            </w:pPr>
            <w:r w:rsidDel="00000000" w:rsidR="00000000" w:rsidRPr="00000000">
              <w:rPr>
                <w:rtl w:val="0"/>
              </w:rPr>
            </w:r>
          </w:p>
          <w:p w:rsidR="00000000" w:rsidDel="00000000" w:rsidP="00000000" w:rsidRDefault="00000000" w:rsidRPr="00000000" w14:paraId="0000030B">
            <w:pPr>
              <w:widowControl w:val="0"/>
              <w:spacing w:line="360" w:lineRule="auto"/>
              <w:ind w:left="0" w:firstLine="0"/>
              <w:rPr>
                <w:rFonts w:ascii="Montserrat" w:cs="Montserrat" w:eastAsia="Montserrat" w:hAnsi="Montserrat"/>
                <w:b w:val="1"/>
                <w:color w:val="0e0e0e"/>
              </w:rPr>
            </w:pPr>
            <w:r w:rsidDel="00000000" w:rsidR="00000000" w:rsidRPr="00000000">
              <w:rPr>
                <w:rFonts w:ascii="Montserrat" w:cs="Montserrat" w:eastAsia="Montserrat" w:hAnsi="Montserrat"/>
                <w:b w:val="1"/>
                <w:color w:val="0e0e0e"/>
                <w:rtl w:val="0"/>
              </w:rPr>
              <w:t xml:space="preserve">Nguyên tắc kiểm tra và điều hướng eKYC:</w:t>
            </w:r>
          </w:p>
          <w:p w:rsidR="00000000" w:rsidDel="00000000" w:rsidP="00000000" w:rsidRDefault="00000000" w:rsidRPr="00000000" w14:paraId="0000030C">
            <w:pPr>
              <w:widowControl w:val="0"/>
              <w:numPr>
                <w:ilvl w:val="0"/>
                <w:numId w:val="127"/>
              </w:numPr>
              <w:spacing w:line="360" w:lineRule="auto"/>
              <w:ind w:left="425.19685039370086"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Điều kiện chứng từ KYC</w:t>
            </w:r>
          </w:p>
          <w:p w:rsidR="00000000" w:rsidDel="00000000" w:rsidP="00000000" w:rsidRDefault="00000000" w:rsidRPr="00000000" w14:paraId="0000030D">
            <w:pPr>
              <w:widowControl w:val="0"/>
              <w:numPr>
                <w:ilvl w:val="0"/>
                <w:numId w:val="111"/>
              </w:numPr>
              <w:spacing w:line="360" w:lineRule="auto"/>
              <w:ind w:left="708.6614173228347"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Chưa NFC / lỗi /chưa c06 / không thỏa điều kiện KYC: Điều hướng OCR + NFC.</w:t>
            </w:r>
          </w:p>
          <w:p w:rsidR="00000000" w:rsidDel="00000000" w:rsidP="00000000" w:rsidRDefault="00000000" w:rsidRPr="00000000" w14:paraId="0000030E">
            <w:pPr>
              <w:widowControl w:val="0"/>
              <w:numPr>
                <w:ilvl w:val="0"/>
                <w:numId w:val="111"/>
              </w:numPr>
              <w:spacing w:line="360" w:lineRule="auto"/>
              <w:ind w:left="708.6614173228347"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NFC thành công &amp; thoả điều kiện KYC: Kiểm tra điều kiện ảnh CCCD.</w:t>
            </w:r>
          </w:p>
          <w:p w:rsidR="00000000" w:rsidDel="00000000" w:rsidP="00000000" w:rsidRDefault="00000000" w:rsidRPr="00000000" w14:paraId="0000030F">
            <w:pPr>
              <w:widowControl w:val="0"/>
              <w:numPr>
                <w:ilvl w:val="0"/>
                <w:numId w:val="127"/>
              </w:numPr>
              <w:spacing w:line="360" w:lineRule="auto"/>
              <w:ind w:left="425.19685039370086"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Điều kiện ảnh CCCD:</w:t>
            </w:r>
            <w:r w:rsidDel="00000000" w:rsidR="00000000" w:rsidRPr="00000000">
              <w:rPr>
                <w:rtl w:val="0"/>
              </w:rPr>
            </w:r>
          </w:p>
          <w:p w:rsidR="00000000" w:rsidDel="00000000" w:rsidP="00000000" w:rsidRDefault="00000000" w:rsidRPr="00000000" w14:paraId="00000310">
            <w:pPr>
              <w:widowControl w:val="0"/>
              <w:numPr>
                <w:ilvl w:val="0"/>
                <w:numId w:val="35"/>
              </w:numPr>
              <w:spacing w:line="360" w:lineRule="auto"/>
              <w:ind w:left="720" w:hanging="360"/>
              <w:rPr>
                <w:rFonts w:ascii="Montserrat" w:cs="Montserrat" w:eastAsia="Montserrat" w:hAnsi="Montserrat"/>
                <w:color w:val="0e0e0e"/>
                <w:u w:val="none"/>
              </w:rPr>
            </w:pPr>
            <w:r w:rsidDel="00000000" w:rsidR="00000000" w:rsidRPr="00000000">
              <w:rPr>
                <w:rFonts w:ascii="Montserrat" w:cs="Montserrat" w:eastAsia="Montserrat" w:hAnsi="Montserrat"/>
                <w:color w:val="0e0e0e"/>
                <w:rtl w:val="0"/>
              </w:rPr>
              <w:t xml:space="preserve">Không đủ ảnh 2 mặt:  Điều hướng OCR để cập nhật ảnh.</w:t>
            </w:r>
            <w:r w:rsidDel="00000000" w:rsidR="00000000" w:rsidRPr="00000000">
              <w:rPr>
                <w:rtl w:val="0"/>
              </w:rPr>
            </w:r>
          </w:p>
          <w:p w:rsidR="00000000" w:rsidDel="00000000" w:rsidP="00000000" w:rsidRDefault="00000000" w:rsidRPr="00000000" w14:paraId="00000311">
            <w:pPr>
              <w:widowControl w:val="0"/>
              <w:numPr>
                <w:ilvl w:val="0"/>
                <w:numId w:val="35"/>
              </w:numPr>
              <w:spacing w:line="360" w:lineRule="auto"/>
              <w:ind w:left="720" w:hanging="360"/>
              <w:rPr>
                <w:rFonts w:ascii="Montserrat" w:cs="Montserrat" w:eastAsia="Montserrat" w:hAnsi="Montserrat"/>
                <w:color w:val="0e0e0e"/>
                <w:u w:val="none"/>
              </w:rPr>
            </w:pPr>
            <w:r w:rsidDel="00000000" w:rsidR="00000000" w:rsidRPr="00000000">
              <w:rPr>
                <w:rFonts w:ascii="Montserrat" w:cs="Montserrat" w:eastAsia="Montserrat" w:hAnsi="Montserrat"/>
                <w:color w:val="0e0e0e"/>
                <w:rtl w:val="0"/>
              </w:rPr>
              <w:t xml:space="preserve">Đủ ảnh: Kiểm tra tiếp điều kiện FM</w:t>
            </w:r>
          </w:p>
          <w:p w:rsidR="00000000" w:rsidDel="00000000" w:rsidP="00000000" w:rsidRDefault="00000000" w:rsidRPr="00000000" w14:paraId="00000312">
            <w:pPr>
              <w:widowControl w:val="0"/>
              <w:numPr>
                <w:ilvl w:val="0"/>
                <w:numId w:val="127"/>
              </w:numPr>
              <w:spacing w:line="360" w:lineRule="auto"/>
              <w:ind w:left="425.19685039370086"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Điều kiện Face Matching (FM) &lt;1h:</w:t>
            </w:r>
          </w:p>
          <w:p w:rsidR="00000000" w:rsidDel="00000000" w:rsidP="00000000" w:rsidRDefault="00000000" w:rsidRPr="00000000" w14:paraId="00000313">
            <w:pPr>
              <w:widowControl w:val="0"/>
              <w:numPr>
                <w:ilvl w:val="0"/>
                <w:numId w:val="30"/>
              </w:numPr>
              <w:spacing w:line="360" w:lineRule="auto"/>
              <w:ind w:left="708.6614173228347"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FM chưa thực hiện/lỗi: Yêu cầu chụp ảnh khuôn mặt.</w:t>
            </w:r>
          </w:p>
          <w:p w:rsidR="00000000" w:rsidDel="00000000" w:rsidP="00000000" w:rsidRDefault="00000000" w:rsidRPr="00000000" w14:paraId="00000314">
            <w:pPr>
              <w:widowControl w:val="0"/>
              <w:numPr>
                <w:ilvl w:val="0"/>
                <w:numId w:val="30"/>
              </w:numPr>
              <w:spacing w:line="360" w:lineRule="auto"/>
              <w:ind w:left="708.6614173228347" w:hanging="360"/>
              <w:rPr>
                <w:rFonts w:ascii="Montserrat" w:cs="Montserrat" w:eastAsia="Montserrat" w:hAnsi="Montserrat"/>
                <w:color w:val="0e0e0e"/>
              </w:rPr>
            </w:pPr>
            <w:r w:rsidDel="00000000" w:rsidR="00000000" w:rsidRPr="00000000">
              <w:rPr>
                <w:rFonts w:ascii="Montserrat" w:cs="Montserrat" w:eastAsia="Montserrat" w:hAnsi="Montserrat"/>
                <w:color w:val="0e0e0e"/>
                <w:rtl w:val="0"/>
              </w:rPr>
              <w:t xml:space="preserve">FM hợp lệ: Tiếp tục </w:t>
            </w:r>
            <w:r w:rsidDel="00000000" w:rsidR="00000000" w:rsidRPr="00000000">
              <w:rPr>
                <w:rFonts w:ascii="Montserrat" w:cs="Montserrat" w:eastAsia="Montserrat" w:hAnsi="Montserrat"/>
                <w:color w:val="0e0e0e"/>
                <w:rtl w:val="0"/>
              </w:rPr>
              <w:t xml:space="preserve">get</w:t>
            </w:r>
            <w:r w:rsidDel="00000000" w:rsidR="00000000" w:rsidRPr="00000000">
              <w:rPr>
                <w:rFonts w:ascii="Montserrat" w:cs="Montserrat" w:eastAsia="Montserrat" w:hAnsi="Montserrat"/>
                <w:color w:val="0e0e0e"/>
                <w:rtl w:val="0"/>
              </w:rPr>
              <w:t xml:space="preserve"> consent &amp; ký hợp đồng.</w:t>
            </w:r>
          </w:p>
          <w:p w:rsidR="00000000" w:rsidDel="00000000" w:rsidP="00000000" w:rsidRDefault="00000000" w:rsidRPr="00000000" w14:paraId="0000031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Tóm tắt: </w:t>
            </w:r>
            <w:r w:rsidDel="00000000" w:rsidR="00000000" w:rsidRPr="00000000">
              <w:rPr>
                <w:rFonts w:ascii="Montserrat" w:cs="Montserrat" w:eastAsia="Montserrat" w:hAnsi="Montserrat"/>
                <w:rtl w:val="0"/>
              </w:rPr>
              <w:t xml:space="preserve">Kiểm tra lần lượt điều kiện NFC &amp; KYC  → Images → FM. Mỗi bước không đạt sẽ yêu cầu user thực hiện xác thực tương ứng.</w:t>
            </w:r>
          </w:p>
          <w:p w:rsidR="00000000" w:rsidDel="00000000" w:rsidP="00000000" w:rsidRDefault="00000000" w:rsidRPr="00000000" w14:paraId="0000031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color w:val="0e0e0e"/>
                <w:rtl w:val="0"/>
              </w:rPr>
              <w:t xml:space="preserve">Các trường hợp được chia cụ thể như sau:</w:t>
            </w:r>
            <w:r w:rsidDel="00000000" w:rsidR="00000000" w:rsidRPr="00000000">
              <w:rPr>
                <w:rtl w:val="0"/>
              </w:rPr>
            </w:r>
          </w:p>
          <w:sdt>
            <w:sdtPr>
              <w:lock w:val="contentLocked"/>
              <w:id w:val="-947446277"/>
              <w:tag w:val="goog_rdk_15"/>
            </w:sdtPr>
            <w:sdtContent>
              <w:tbl>
                <w:tblPr>
                  <w:tblStyle w:val="Table20"/>
                  <w:tblW w:w="7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365"/>
                  <w:gridCol w:w="1320"/>
                  <w:gridCol w:w="1500"/>
                  <w:gridCol w:w="3045"/>
                  <w:tblGridChange w:id="0">
                    <w:tblGrid>
                      <w:gridCol w:w="615"/>
                      <w:gridCol w:w="1365"/>
                      <w:gridCol w:w="1320"/>
                      <w:gridCol w:w="1500"/>
                      <w:gridCol w:w="3045"/>
                    </w:tblGrid>
                  </w:tblGridChange>
                </w:tblGrid>
                <w:tr>
                  <w:trPr>
                    <w:cantSplit w:val="0"/>
                    <w:tblHeader w:val="1"/>
                  </w:trPr>
                  <w:tc>
                    <w:tcPr>
                      <w:tcBorders>
                        <w:top w:color="cccccc" w:space="0" w:sz="6" w:val="single"/>
                        <w:left w:color="cccccc" w:space="0" w:sz="6" w:val="single"/>
                        <w:bottom w:color="cccccc" w:space="0" w:sz="6" w:val="single"/>
                        <w:right w:color="cccccc" w:space="0" w:sz="6" w:val="single"/>
                      </w:tcBorders>
                      <w:shd w:fill="cfe2f3" w:val="clear"/>
                      <w:tcMar>
                        <w:top w:w="100.0" w:type="dxa"/>
                        <w:left w:w="100.0" w:type="dxa"/>
                        <w:bottom w:w="100.0" w:type="dxa"/>
                        <w:right w:w="100.0" w:type="dxa"/>
                      </w:tcMar>
                    </w:tcPr>
                    <w:p w:rsidR="00000000" w:rsidDel="00000000" w:rsidP="00000000" w:rsidRDefault="00000000" w:rsidRPr="00000000" w14:paraId="0000031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w:t>
                      </w:r>
                    </w:p>
                  </w:tc>
                  <w:tc>
                    <w:tcPr>
                      <w:tcBorders>
                        <w:top w:color="cccccc" w:space="0" w:sz="6" w:val="single"/>
                        <w:left w:color="cccccc" w:space="0" w:sz="6" w:val="single"/>
                        <w:bottom w:color="cccccc" w:space="0" w:sz="6" w:val="single"/>
                        <w:right w:color="cccccc" w:space="0" w:sz="6" w:val="single"/>
                      </w:tcBorders>
                      <w:shd w:fill="cfe2f3" w:val="clear"/>
                      <w:tcMar>
                        <w:top w:w="100.0" w:type="dxa"/>
                        <w:left w:w="100.0" w:type="dxa"/>
                        <w:bottom w:w="100.0" w:type="dxa"/>
                        <w:right w:w="100.0" w:type="dxa"/>
                      </w:tcMar>
                    </w:tcPr>
                    <w:p w:rsidR="00000000" w:rsidDel="00000000" w:rsidP="00000000" w:rsidRDefault="00000000" w:rsidRPr="00000000" w14:paraId="0000031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KYC</w:t>
                      </w:r>
                    </w:p>
                  </w:tc>
                  <w:tc>
                    <w:tcPr>
                      <w:tcBorders>
                        <w:top w:color="cccccc" w:space="0" w:sz="6" w:val="single"/>
                        <w:left w:color="cccccc" w:space="0" w:sz="6" w:val="single"/>
                        <w:bottom w:color="cccccc" w:space="0" w:sz="6" w:val="single"/>
                        <w:right w:color="cccccc" w:space="0" w:sz="6" w:val="single"/>
                      </w:tcBorders>
                      <w:shd w:fill="cfe2f3" w:val="clear"/>
                      <w:tcMar>
                        <w:top w:w="100.0" w:type="dxa"/>
                        <w:left w:w="100.0" w:type="dxa"/>
                        <w:bottom w:w="100.0" w:type="dxa"/>
                        <w:right w:w="100.0" w:type="dxa"/>
                      </w:tcMar>
                    </w:tcPr>
                    <w:p w:rsidR="00000000" w:rsidDel="00000000" w:rsidP="00000000" w:rsidRDefault="00000000" w:rsidRPr="00000000" w14:paraId="0000031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Ảnh CCCD</w:t>
                      </w:r>
                    </w:p>
                  </w:tc>
                  <w:tc>
                    <w:tcPr>
                      <w:tcBorders>
                        <w:top w:color="cccccc" w:space="0" w:sz="6" w:val="single"/>
                        <w:left w:color="cccccc" w:space="0" w:sz="6" w:val="single"/>
                        <w:bottom w:color="cccccc" w:space="0" w:sz="6" w:val="single"/>
                        <w:right w:color="cccccc" w:space="0" w:sz="6" w:val="single"/>
                      </w:tcBorders>
                      <w:shd w:fill="cfe2f3" w:val="clear"/>
                      <w:tcMar>
                        <w:top w:w="100.0" w:type="dxa"/>
                        <w:left w:w="100.0" w:type="dxa"/>
                        <w:bottom w:w="100.0" w:type="dxa"/>
                        <w:right w:w="100.0" w:type="dxa"/>
                      </w:tcMar>
                    </w:tcPr>
                    <w:p w:rsidR="00000000" w:rsidDel="00000000" w:rsidP="00000000" w:rsidRDefault="00000000" w:rsidRPr="00000000" w14:paraId="0000031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FM&lt;1h</w:t>
                      </w:r>
                    </w:p>
                  </w:tc>
                  <w:tc>
                    <w:tcPr>
                      <w:tcBorders>
                        <w:top w:color="cccccc" w:space="0" w:sz="6" w:val="single"/>
                        <w:left w:color="cccccc" w:space="0" w:sz="6" w:val="single"/>
                        <w:bottom w:color="cccccc" w:space="0" w:sz="6" w:val="single"/>
                        <w:right w:color="cccccc" w:space="0" w:sz="6" w:val="single"/>
                      </w:tcBorders>
                      <w:shd w:fill="cfe2f3" w:val="clear"/>
                      <w:tcMar>
                        <w:top w:w="100.0" w:type="dxa"/>
                        <w:left w:w="100.0" w:type="dxa"/>
                        <w:bottom w:w="100.0" w:type="dxa"/>
                        <w:right w:w="100.0" w:type="dxa"/>
                      </w:tcMar>
                    </w:tcPr>
                    <w:p w:rsidR="00000000" w:rsidDel="00000000" w:rsidP="00000000" w:rsidRDefault="00000000" w:rsidRPr="00000000" w14:paraId="0000031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Consent-SDK xử lý</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1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1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1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1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 / Chưa thoả điều kiện /Pending</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hướng đi NFC và chụp ảnh chứng từ và ảnh khuôn mặt.</w:t>
                      </w:r>
                    </w:p>
                    <w:p w:rsidR="00000000" w:rsidDel="00000000" w:rsidP="00000000" w:rsidRDefault="00000000" w:rsidRPr="00000000" w14:paraId="00000321">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2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Config1 </w:t>
                      </w:r>
                      <w:r w:rsidDel="00000000" w:rsidR="00000000" w:rsidRPr="00000000">
                        <w:rPr>
                          <w:rFonts w:ascii="Montserrat" w:cs="Montserrat" w:eastAsia="Montserrat" w:hAnsi="Montserrat"/>
                          <w:rtl w:val="0"/>
                        </w:rPr>
                        <w:t xml:space="preserve">purpose:EKYC_IDENTIFY</w:t>
                      </w:r>
                    </w:p>
                    <w:p w:rsidR="00000000" w:rsidDel="00000000" w:rsidP="00000000" w:rsidRDefault="00000000" w:rsidRPr="00000000" w14:paraId="0000032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32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NFC_FACE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Chưa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 Chưa thỏa điều kiện/ Pending</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9">
                      <w:pPr>
                        <w:widowControl w:val="0"/>
                        <w:spacing w:line="360" w:lineRule="auto"/>
                        <w:ind w:left="0" w:firstLine="0"/>
                        <w:rPr>
                          <w:rFonts w:ascii="Montserrat" w:cs="Montserrat" w:eastAsia="Montserrat" w:hAnsi="Montserrat"/>
                          <w:shd w:fill="b7b7b7" w:val="clear"/>
                        </w:rPr>
                      </w:pPr>
                      <w:r w:rsidDel="00000000" w:rsidR="00000000" w:rsidRPr="00000000">
                        <w:rPr>
                          <w:rFonts w:ascii="Montserrat" w:cs="Montserrat" w:eastAsia="Montserrat" w:hAnsi="Montserrat"/>
                          <w:rtl w:val="0"/>
                        </w:rPr>
                        <w:t xml:space="preserve">Điều hướng đi NFC và chụp ảnh chứng từ và ảnh khuôn mặt.</w:t>
                      </w:r>
                      <w:r w:rsidDel="00000000" w:rsidR="00000000" w:rsidRPr="00000000">
                        <w:rPr>
                          <w:rtl w:val="0"/>
                        </w:rPr>
                      </w:r>
                    </w:p>
                    <w:p w:rsidR="00000000" w:rsidDel="00000000" w:rsidP="00000000" w:rsidRDefault="00000000" w:rsidRPr="00000000" w14:paraId="0000032A">
                      <w:pPr>
                        <w:widowControl w:val="0"/>
                        <w:spacing w:line="360" w:lineRule="auto"/>
                        <w:ind w:left="0" w:firstLine="0"/>
                        <w:rPr>
                          <w:rFonts w:ascii="Montserrat" w:cs="Montserrat" w:eastAsia="Montserrat" w:hAnsi="Montserrat"/>
                          <w:shd w:fill="999999" w:val="clear"/>
                        </w:rPr>
                      </w:pPr>
                      <w:r w:rsidDel="00000000" w:rsidR="00000000" w:rsidRPr="00000000">
                        <w:rPr>
                          <w:rtl w:val="0"/>
                        </w:rPr>
                      </w:r>
                    </w:p>
                    <w:p w:rsidR="00000000" w:rsidDel="00000000" w:rsidP="00000000" w:rsidRDefault="00000000" w:rsidRPr="00000000" w14:paraId="0000032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Config2</w:t>
                      </w:r>
                    </w:p>
                    <w:p w:rsidR="00000000" w:rsidDel="00000000" w:rsidP="00000000" w:rsidRDefault="00000000" w:rsidRPr="00000000" w14:paraId="0000032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32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32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NFC_FACE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2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3</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Điều hướng đi NFC và chụp ảnh chứng từ</w:t>
                        <w:br w:type="textWrapping"/>
                        <w:br w:type="textWrapping"/>
                      </w:r>
                      <w:r w:rsidDel="00000000" w:rsidR="00000000" w:rsidRPr="00000000">
                        <w:rPr>
                          <w:rFonts w:ascii="Montserrat" w:cs="Montserrat" w:eastAsia="Montserrat" w:hAnsi="Montserrat"/>
                          <w:b w:val="1"/>
                          <w:rtl w:val="0"/>
                        </w:rPr>
                        <w:t xml:space="preserve">Config3</w:t>
                      </w:r>
                    </w:p>
                    <w:p w:rsidR="00000000" w:rsidDel="00000000" w:rsidP="00000000" w:rsidRDefault="00000000" w:rsidRPr="00000000" w14:paraId="0000033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purpose:EKYC_IDENTIFY</w:t>
                      </w:r>
                    </w:p>
                    <w:p w:rsidR="00000000" w:rsidDel="00000000" w:rsidP="00000000" w:rsidRDefault="00000000" w:rsidRPr="00000000" w14:paraId="0000033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33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NFC_ONLY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Điều hướng đi NFC và chụp ảnh chứng từ</w:t>
                        <w:br w:type="textWrapping"/>
                        <w:br w:type="textWrapping"/>
                      </w:r>
                      <w:r w:rsidDel="00000000" w:rsidR="00000000" w:rsidRPr="00000000">
                        <w:rPr>
                          <w:rFonts w:ascii="Montserrat" w:cs="Montserrat" w:eastAsia="Montserrat" w:hAnsi="Montserrat"/>
                          <w:b w:val="1"/>
                          <w:rtl w:val="0"/>
                        </w:rPr>
                        <w:t xml:space="preserve">Config4</w:t>
                      </w:r>
                      <w:r w:rsidDel="00000000" w:rsidR="00000000" w:rsidRPr="00000000">
                        <w:rPr>
                          <w:rtl w:val="0"/>
                        </w:rPr>
                      </w:r>
                    </w:p>
                    <w:p w:rsidR="00000000" w:rsidDel="00000000" w:rsidP="00000000" w:rsidRDefault="00000000" w:rsidRPr="00000000" w14:paraId="0000033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33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33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NFC_ONLY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3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5</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 Chưa thỏa điều kiện/ Pending</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hướng đi chụp ảnh chứng từ sau đó chụp ảnh khuôn mặt (OCR+FM)</w:t>
                      </w:r>
                    </w:p>
                    <w:p w:rsidR="00000000" w:rsidDel="00000000" w:rsidP="00000000" w:rsidRDefault="00000000" w:rsidRPr="00000000" w14:paraId="00000344">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45">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Config9</w:t>
                      </w:r>
                    </w:p>
                    <w:p w:rsidR="00000000" w:rsidDel="00000000" w:rsidP="00000000" w:rsidRDefault="00000000" w:rsidRPr="00000000" w14:paraId="0000034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34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FULL</w:t>
                      </w:r>
                    </w:p>
                  </w:tc>
                </w:tr>
                <w:tr>
                  <w:trPr>
                    <w:cantSplit w:val="0"/>
                    <w:trHeight w:val="776.850585937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shd w:fill="auto" w:val="clear"/>
                      <w:tcMar>
                        <w:top w:w="100.0" w:type="dxa"/>
                        <w:left w:w="100.0" w:type="dxa"/>
                        <w:bottom w:w="100.0" w:type="dxa"/>
                        <w:right w:w="100.0" w:type="dxa"/>
                      </w:tcMar>
                    </w:tcPr>
                    <w:p w:rsidR="00000000" w:rsidDel="00000000" w:rsidP="00000000" w:rsidRDefault="00000000" w:rsidRPr="00000000" w14:paraId="0000034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hướng đi chụp 2 mặt ảnh chứng từ</w:t>
                      </w:r>
                    </w:p>
                    <w:p w:rsidR="00000000" w:rsidDel="00000000" w:rsidP="00000000" w:rsidRDefault="00000000" w:rsidRPr="00000000" w14:paraId="0000034D">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4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Config8</w:t>
                      </w:r>
                      <w:r w:rsidDel="00000000" w:rsidR="00000000" w:rsidRPr="00000000">
                        <w:rPr>
                          <w:rtl w:val="0"/>
                        </w:rPr>
                      </w:r>
                    </w:p>
                    <w:p w:rsidR="00000000" w:rsidDel="00000000" w:rsidP="00000000" w:rsidRDefault="00000000" w:rsidRPr="00000000" w14:paraId="0000034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purpose:EKYC_COLLECT_ID_IMAGES</w:t>
                      </w:r>
                    </w:p>
                    <w:p w:rsidR="00000000" w:rsidDel="00000000" w:rsidP="00000000" w:rsidRDefault="00000000" w:rsidRPr="00000000" w14:paraId="0000035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tc>
                </w:tr>
                <w:tr>
                  <w:trPr>
                    <w:cantSplit w:val="0"/>
                    <w:trHeight w:val="776.8505859375" w:hRule="atLeast"/>
                    <w:tblHeader w:val="0"/>
                  </w:trPr>
                  <w:tc>
                    <w:tcPr>
                      <w:tcBorders>
                        <w:top w:color="cccccc" w:space="0" w:sz="6" w:val="single"/>
                        <w:left w:color="cccccc" w:space="0" w:sz="6" w:val="single"/>
                        <w:bottom w:color="cccccc" w:space="0" w:sz="6" w:val="single"/>
                        <w:right w:color="cccccc" w:space="0" w:sz="6" w:val="single"/>
                      </w:tcBorders>
                      <w:tcMar>
                        <w:top w:w="100.0" w:type="dxa"/>
                        <w:left w:w="100.0" w:type="dxa"/>
                        <w:bottom w:w="100.0" w:type="dxa"/>
                        <w:right w:w="100.0" w:type="dxa"/>
                      </w:tcMar>
                    </w:tcPr>
                    <w:p w:rsidR="00000000" w:rsidDel="00000000" w:rsidP="00000000" w:rsidRDefault="00000000" w:rsidRPr="00000000" w14:paraId="0000035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7</w:t>
                      </w:r>
                    </w:p>
                  </w:tc>
                  <w:tc>
                    <w:tcPr>
                      <w:tcBorders>
                        <w:top w:color="cccccc" w:space="0" w:sz="6" w:val="single"/>
                        <w:left w:color="cccccc" w:space="0" w:sz="6" w:val="single"/>
                        <w:bottom w:color="cccccc" w:space="0" w:sz="6" w:val="single"/>
                        <w:right w:color="cccccc" w:space="0" w:sz="6" w:val="single"/>
                      </w:tcBorders>
                      <w:tcMar>
                        <w:top w:w="100.0" w:type="dxa"/>
                        <w:left w:w="100.0" w:type="dxa"/>
                        <w:bottom w:w="100.0" w:type="dxa"/>
                        <w:right w:w="100.0" w:type="dxa"/>
                      </w:tcMar>
                    </w:tcPr>
                    <w:p w:rsidR="00000000" w:rsidDel="00000000" w:rsidP="00000000" w:rsidRDefault="00000000" w:rsidRPr="00000000" w14:paraId="0000035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tcMar>
                        <w:top w:w="100.0" w:type="dxa"/>
                        <w:left w:w="100.0" w:type="dxa"/>
                        <w:bottom w:w="100.0" w:type="dxa"/>
                        <w:right w:w="100.0" w:type="dxa"/>
                      </w:tcMar>
                    </w:tcPr>
                    <w:p w:rsidR="00000000" w:rsidDel="00000000" w:rsidP="00000000" w:rsidRDefault="00000000" w:rsidRPr="00000000" w14:paraId="0000035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thoả điều kiện</w:t>
                      </w:r>
                    </w:p>
                  </w:tc>
                  <w:tc>
                    <w:tcPr>
                      <w:tcBorders>
                        <w:top w:color="cccccc" w:space="0" w:sz="6" w:val="single"/>
                        <w:left w:color="cccccc" w:space="0" w:sz="6" w:val="single"/>
                        <w:bottom w:color="cccccc" w:space="0" w:sz="6" w:val="single"/>
                        <w:right w:color="cccccc" w:space="0" w:sz="6" w:val="single"/>
                      </w:tcBorders>
                      <w:tcMar>
                        <w:top w:w="100.0" w:type="dxa"/>
                        <w:left w:w="100.0" w:type="dxa"/>
                        <w:bottom w:w="100.0" w:type="dxa"/>
                        <w:right w:w="100.0" w:type="dxa"/>
                      </w:tcMar>
                    </w:tcPr>
                    <w:p w:rsidR="00000000" w:rsidDel="00000000" w:rsidP="00000000" w:rsidRDefault="00000000" w:rsidRPr="00000000" w14:paraId="0000035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 Chưa thỏa điều kiện/ Pending</w:t>
                      </w:r>
                    </w:p>
                  </w:tc>
                  <w:tc>
                    <w:tcPr>
                      <w:tcBorders>
                        <w:top w:color="cccccc" w:space="0" w:sz="6" w:val="single"/>
                        <w:left w:color="cccccc" w:space="0" w:sz="6" w:val="single"/>
                        <w:bottom w:color="cccccc" w:space="0" w:sz="6" w:val="single"/>
                        <w:right w:color="cccccc" w:space="0" w:sz="6" w:val="single"/>
                      </w:tcBorders>
                      <w:tcMar>
                        <w:top w:w="100.0" w:type="dxa"/>
                        <w:left w:w="100.0" w:type="dxa"/>
                        <w:bottom w:w="100.0" w:type="dxa"/>
                        <w:right w:w="100.0" w:type="dxa"/>
                      </w:tcMar>
                    </w:tcPr>
                    <w:p w:rsidR="00000000" w:rsidDel="00000000" w:rsidP="00000000" w:rsidRDefault="00000000" w:rsidRPr="00000000" w14:paraId="0000035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hướng chụp ảnh khuôn mặt </w:t>
                      </w:r>
                    </w:p>
                    <w:p w:rsidR="00000000" w:rsidDel="00000000" w:rsidP="00000000" w:rsidRDefault="00000000" w:rsidRPr="00000000" w14:paraId="00000356">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5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Config5</w:t>
                      </w:r>
                      <w:r w:rsidDel="00000000" w:rsidR="00000000" w:rsidRPr="00000000">
                        <w:rPr>
                          <w:rtl w:val="0"/>
                        </w:rPr>
                      </w:r>
                    </w:p>
                    <w:p w:rsidR="00000000" w:rsidDel="00000000" w:rsidP="00000000" w:rsidRDefault="00000000" w:rsidRPr="00000000" w14:paraId="0000035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35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FACE_ONLY</w:t>
                      </w:r>
                    </w:p>
                  </w:tc>
                </w:tr>
              </w:tbl>
            </w:sdtContent>
          </w:sdt>
          <w:p w:rsidR="00000000" w:rsidDel="00000000" w:rsidP="00000000" w:rsidRDefault="00000000" w:rsidRPr="00000000" w14:paraId="0000035A">
            <w:pPr>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5B">
            <w:pPr>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035C">
            <w:pPr>
              <w:spacing w:line="360" w:lineRule="auto"/>
              <w:ind w:left="0" w:firstLine="0"/>
              <w:rPr>
                <w:rFonts w:ascii="Montserrat" w:cs="Montserrat" w:eastAsia="Montserrat" w:hAnsi="Montserrat"/>
                <w:b w:val="1"/>
                <w:color w:val="0e0e0e"/>
              </w:rPr>
            </w:pPr>
            <w:r w:rsidDel="00000000" w:rsidR="00000000" w:rsidRPr="00000000">
              <w:rPr>
                <w:rFonts w:ascii="Montserrat" w:cs="Montserrat" w:eastAsia="Montserrat" w:hAnsi="Montserrat"/>
                <w:b w:val="1"/>
                <w:color w:val="0e0e0e"/>
                <w:rtl w:val="0"/>
              </w:rPr>
              <w:t xml:space="preserve">KYC:</w:t>
            </w:r>
          </w:p>
          <w:p w:rsidR="00000000" w:rsidDel="00000000" w:rsidP="00000000" w:rsidRDefault="00000000" w:rsidRPr="00000000" w14:paraId="0000035D">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color w:val="0e0e0e"/>
                <w:rtl w:val="0"/>
              </w:rPr>
              <w:t xml:space="preserve">Chưa từng thực hiện: </w:t>
            </w:r>
            <w:r w:rsidDel="00000000" w:rsidR="00000000" w:rsidRPr="00000000">
              <w:rPr>
                <w:rFonts w:ascii="Montserrat" w:cs="Montserrat" w:eastAsia="Montserrat" w:hAnsi="Montserrat"/>
                <w:color w:val="0e0e0e"/>
                <w:rtl w:val="0"/>
              </w:rPr>
              <w:t xml:space="preserve">kyc_confirm</w:t>
            </w:r>
            <w:r w:rsidDel="00000000" w:rsidR="00000000" w:rsidRPr="00000000">
              <w:rPr>
                <w:rFonts w:ascii="Montserrat" w:cs="Montserrat" w:eastAsia="Montserrat" w:hAnsi="Montserrat"/>
                <w:color w:val="0e0e0e"/>
                <w:rtl w:val="0"/>
              </w:rPr>
              <w:t xml:space="preserve"> = null, -1, 0, 4 và  </w:t>
            </w:r>
            <w:r w:rsidDel="00000000" w:rsidR="00000000" w:rsidRPr="00000000">
              <w:rPr>
                <w:rFonts w:ascii="Montserrat" w:cs="Montserrat" w:eastAsia="Montserrat" w:hAnsi="Montserrat"/>
                <w:rtl w:val="0"/>
              </w:rPr>
              <w:t xml:space="preserve">kyc_c06_verified</w:t>
            </w:r>
            <w:r w:rsidDel="00000000" w:rsidR="00000000" w:rsidRPr="00000000">
              <w:rPr>
                <w:rFonts w:ascii="Montserrat" w:cs="Montserrat" w:eastAsia="Montserrat" w:hAnsi="Montserrat"/>
                <w:rtl w:val="0"/>
              </w:rPr>
              <w:t xml:space="preserve"> = null</w:t>
            </w:r>
          </w:p>
          <w:p w:rsidR="00000000" w:rsidDel="00000000" w:rsidP="00000000" w:rsidRDefault="00000000" w:rsidRPr="00000000" w14:paraId="0000035E">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Chưa thỏa điều kiện:</w:t>
            </w:r>
          </w:p>
          <w:p w:rsidR="00000000" w:rsidDel="00000000" w:rsidP="00000000" w:rsidRDefault="00000000" w:rsidRPr="00000000" w14:paraId="0000035F">
            <w:pPr>
              <w:widowControl w:val="0"/>
              <w:numPr>
                <w:ilvl w:val="1"/>
                <w:numId w:val="97"/>
              </w:numPr>
              <w:spacing w:line="36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kyc_confirm</w:t>
            </w:r>
            <w:r w:rsidDel="00000000" w:rsidR="00000000" w:rsidRPr="00000000">
              <w:rPr>
                <w:rFonts w:ascii="Montserrat" w:cs="Montserrat" w:eastAsia="Montserrat" w:hAnsi="Montserrat"/>
                <w:rtl w:val="0"/>
              </w:rPr>
              <w:t xml:space="preserve"> = 1 và không thỏa điều kiện chứng từ KYC;</w:t>
            </w:r>
          </w:p>
          <w:p w:rsidR="00000000" w:rsidDel="00000000" w:rsidP="00000000" w:rsidRDefault="00000000" w:rsidRPr="00000000" w14:paraId="00000360">
            <w:pPr>
              <w:widowControl w:val="0"/>
              <w:numPr>
                <w:ilvl w:val="1"/>
                <w:numId w:val="97"/>
              </w:numPr>
              <w:spacing w:line="36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hoặc </w:t>
            </w:r>
            <w:r w:rsidDel="00000000" w:rsidR="00000000" w:rsidRPr="00000000">
              <w:rPr>
                <w:rFonts w:ascii="Montserrat" w:cs="Montserrat" w:eastAsia="Montserrat" w:hAnsi="Montserrat"/>
                <w:rtl w:val="0"/>
              </w:rPr>
              <w:t xml:space="preserve">kyc_c06_verified</w:t>
            </w:r>
            <w:r w:rsidDel="00000000" w:rsidR="00000000" w:rsidRPr="00000000">
              <w:rPr>
                <w:rFonts w:ascii="Montserrat" w:cs="Montserrat" w:eastAsia="Montserrat" w:hAnsi="Montserrat"/>
                <w:rtl w:val="0"/>
              </w:rPr>
              <w:t xml:space="preserve"> = -1, 0, 1, 2</w:t>
            </w:r>
            <w:r w:rsidDel="00000000" w:rsidR="00000000" w:rsidRPr="00000000">
              <w:rPr>
                <w:rFonts w:ascii="Montserrat" w:cs="Montserrat" w:eastAsia="Montserrat" w:hAnsi="Montserrat"/>
                <w:rtl w:val="0"/>
              </w:rPr>
              <w:t xml:space="preserve">, 6, 8 và không thỏa điều kiện chứng từ KYC.</w:t>
            </w:r>
          </w:p>
          <w:p w:rsidR="00000000" w:rsidDel="00000000" w:rsidP="00000000" w:rsidRDefault="00000000" w:rsidRPr="00000000" w14:paraId="00000361">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Đã thỏa điều kiện: </w:t>
            </w:r>
            <w:r w:rsidDel="00000000" w:rsidR="00000000" w:rsidRPr="00000000">
              <w:rPr>
                <w:rFonts w:ascii="Montserrat" w:cs="Montserrat" w:eastAsia="Montserrat" w:hAnsi="Montserrat"/>
                <w:rtl w:val="0"/>
              </w:rPr>
              <w:t xml:space="preserve">kyc_confirm</w:t>
            </w:r>
            <w:r w:rsidDel="00000000" w:rsidR="00000000" w:rsidRPr="00000000">
              <w:rPr>
                <w:rFonts w:ascii="Montserrat" w:cs="Montserrat" w:eastAsia="Montserrat" w:hAnsi="Montserrat"/>
                <w:rtl w:val="0"/>
              </w:rPr>
              <w:t xml:space="preserve"> = 1 và kyc_c06_verifed = 1, 2, 8 và </w:t>
            </w:r>
            <w:r w:rsidDel="00000000" w:rsidR="00000000" w:rsidRPr="00000000">
              <w:rPr>
                <w:rFonts w:ascii="Montserrat" w:cs="Montserrat" w:eastAsia="Montserrat" w:hAnsi="Montserrat"/>
                <w:rtl w:val="0"/>
              </w:rPr>
              <w:t xml:space="preserve">thỏa</w:t>
            </w:r>
            <w:r w:rsidDel="00000000" w:rsidR="00000000" w:rsidRPr="00000000">
              <w:rPr>
                <w:rFonts w:ascii="Montserrat" w:cs="Montserrat" w:eastAsia="Montserrat" w:hAnsi="Montserrat"/>
                <w:rtl w:val="0"/>
              </w:rPr>
              <w:t xml:space="preserve"> điều kiện chứng từ.</w:t>
            </w:r>
            <w:r w:rsidDel="00000000" w:rsidR="00000000" w:rsidRPr="00000000">
              <w:rPr>
                <w:rtl w:val="0"/>
              </w:rPr>
            </w:r>
          </w:p>
          <w:p w:rsidR="00000000" w:rsidDel="00000000" w:rsidP="00000000" w:rsidRDefault="00000000" w:rsidRPr="00000000" w14:paraId="00000362">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Pending: kyc_confirm = 2, 3</w:t>
            </w:r>
          </w:p>
          <w:p w:rsidR="00000000" w:rsidDel="00000000" w:rsidP="00000000" w:rsidRDefault="00000000" w:rsidRPr="00000000" w14:paraId="0000036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Ảnh CCCD:</w:t>
            </w:r>
          </w:p>
          <w:p w:rsidR="00000000" w:rsidDel="00000000" w:rsidP="00000000" w:rsidRDefault="00000000" w:rsidRPr="00000000" w14:paraId="00000364">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Chưa thỏa điều kiện: chưa đủ 2 ảnh</w:t>
            </w:r>
          </w:p>
          <w:p w:rsidR="00000000" w:rsidDel="00000000" w:rsidP="00000000" w:rsidRDefault="00000000" w:rsidRPr="00000000" w14:paraId="00000365">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Đã thỏa điều kiện: đã có đủ 2 ảnh mặt trước sau</w:t>
            </w:r>
          </w:p>
          <w:p w:rsidR="00000000" w:rsidDel="00000000" w:rsidP="00000000" w:rsidRDefault="00000000" w:rsidRPr="00000000" w14:paraId="0000036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FM&lt;1h:</w:t>
            </w:r>
          </w:p>
          <w:p w:rsidR="00000000" w:rsidDel="00000000" w:rsidP="00000000" w:rsidRDefault="00000000" w:rsidRPr="00000000" w14:paraId="00000367">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Chưa từng thực hiện: </w:t>
            </w:r>
            <w:r w:rsidDel="00000000" w:rsidR="00000000" w:rsidRPr="00000000">
              <w:rPr>
                <w:rFonts w:ascii="Montserrat" w:cs="Montserrat" w:eastAsia="Montserrat" w:hAnsi="Montserrat"/>
                <w:rtl w:val="0"/>
              </w:rPr>
              <w:t xml:space="preserve">face_matching</w:t>
            </w:r>
            <w:r w:rsidDel="00000000" w:rsidR="00000000" w:rsidRPr="00000000">
              <w:rPr>
                <w:rFonts w:ascii="Montserrat" w:cs="Montserrat" w:eastAsia="Montserrat" w:hAnsi="Montserrat"/>
                <w:rtl w:val="0"/>
              </w:rPr>
              <w:t xml:space="preserve"> = null, -1, 0</w:t>
            </w:r>
          </w:p>
          <w:p w:rsidR="00000000" w:rsidDel="00000000" w:rsidP="00000000" w:rsidRDefault="00000000" w:rsidRPr="00000000" w14:paraId="00000368">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Chưa thỏa điều kiện: </w:t>
            </w:r>
            <w:r w:rsidDel="00000000" w:rsidR="00000000" w:rsidRPr="00000000">
              <w:rPr>
                <w:rFonts w:ascii="Montserrat" w:cs="Montserrat" w:eastAsia="Montserrat" w:hAnsi="Montserrat"/>
                <w:rtl w:val="0"/>
              </w:rPr>
              <w:t xml:space="preserve">face_matching</w:t>
            </w:r>
            <w:r w:rsidDel="00000000" w:rsidR="00000000" w:rsidRPr="00000000">
              <w:rPr>
                <w:rFonts w:ascii="Montserrat" w:cs="Montserrat" w:eastAsia="Montserrat" w:hAnsi="Montserrat"/>
                <w:rtl w:val="0"/>
              </w:rPr>
              <w:t xml:space="preserve"> = 1 và </w:t>
            </w:r>
            <w:r w:rsidDel="00000000" w:rsidR="00000000" w:rsidRPr="00000000">
              <w:rPr>
                <w:rFonts w:ascii="Montserrat" w:cs="Montserrat" w:eastAsia="Montserrat" w:hAnsi="Montserrat"/>
                <w:rtl w:val="0"/>
              </w:rPr>
              <w:t xml:space="preserve">face_timestamp</w:t>
            </w:r>
            <w:r w:rsidDel="00000000" w:rsidR="00000000" w:rsidRPr="00000000">
              <w:rPr>
                <w:rFonts w:ascii="Montserrat" w:cs="Montserrat" w:eastAsia="Montserrat" w:hAnsi="Montserrat"/>
                <w:rtl w:val="0"/>
              </w:rPr>
              <w:t xml:space="preserve"> &gt;=1h</w:t>
            </w:r>
          </w:p>
          <w:p w:rsidR="00000000" w:rsidDel="00000000" w:rsidP="00000000" w:rsidRDefault="00000000" w:rsidRPr="00000000" w14:paraId="00000369">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Đã thỏa điều kiện: </w:t>
            </w:r>
            <w:r w:rsidDel="00000000" w:rsidR="00000000" w:rsidRPr="00000000">
              <w:rPr>
                <w:rFonts w:ascii="Montserrat" w:cs="Montserrat" w:eastAsia="Montserrat" w:hAnsi="Montserrat"/>
                <w:rtl w:val="0"/>
              </w:rPr>
              <w:t xml:space="preserve">face_matching</w:t>
            </w:r>
            <w:r w:rsidDel="00000000" w:rsidR="00000000" w:rsidRPr="00000000">
              <w:rPr>
                <w:rFonts w:ascii="Montserrat" w:cs="Montserrat" w:eastAsia="Montserrat" w:hAnsi="Montserrat"/>
                <w:rtl w:val="0"/>
              </w:rPr>
              <w:t xml:space="preserve"> = 1 và </w:t>
            </w:r>
            <w:r w:rsidDel="00000000" w:rsidR="00000000" w:rsidRPr="00000000">
              <w:rPr>
                <w:rFonts w:ascii="Montserrat" w:cs="Montserrat" w:eastAsia="Montserrat" w:hAnsi="Montserrat"/>
                <w:rtl w:val="0"/>
              </w:rPr>
              <w:t xml:space="preserve">face_timestamp</w:t>
            </w:r>
            <w:r w:rsidDel="00000000" w:rsidR="00000000" w:rsidRPr="00000000">
              <w:rPr>
                <w:rFonts w:ascii="Montserrat" w:cs="Montserrat" w:eastAsia="Montserrat" w:hAnsi="Montserrat"/>
                <w:rtl w:val="0"/>
              </w:rPr>
              <w:t xml:space="preserve"> &lt;1h</w:t>
            </w:r>
          </w:p>
          <w:p w:rsidR="00000000" w:rsidDel="00000000" w:rsidP="00000000" w:rsidRDefault="00000000" w:rsidRPr="00000000" w14:paraId="0000036A">
            <w:pPr>
              <w:widowControl w:val="0"/>
              <w:numPr>
                <w:ilvl w:val="0"/>
                <w:numId w:val="97"/>
              </w:numPr>
              <w:spacing w:line="360" w:lineRule="auto"/>
              <w:ind w:left="141.7322834645671" w:firstLine="285"/>
              <w:rPr>
                <w:rFonts w:ascii="Montserrat" w:cs="Montserrat" w:eastAsia="Montserrat" w:hAnsi="Montserrat"/>
              </w:rPr>
            </w:pPr>
            <w:r w:rsidDel="00000000" w:rsidR="00000000" w:rsidRPr="00000000">
              <w:rPr>
                <w:rFonts w:ascii="Montserrat" w:cs="Montserrat" w:eastAsia="Montserrat" w:hAnsi="Montserrat"/>
                <w:rtl w:val="0"/>
              </w:rPr>
              <w:t xml:space="preserve">Pending:  face_matching = 2, 3</w:t>
            </w:r>
          </w:p>
        </w:tc>
      </w:tr>
      <w:tr>
        <w:trPr>
          <w:cantSplit w:val="0"/>
          <w:tblHeader w:val="0"/>
        </w:trPr>
        <w:tc>
          <w:tcPr>
            <w:tcBorders>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360" w:lineRule="auto"/>
              <w:ind w:left="0" w:firstLine="0"/>
              <w:rPr>
                <w:rFonts w:ascii="Montserrat" w:cs="Montserrat" w:eastAsia="Montserrat" w:hAnsi="Montserrat"/>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pStyle w:val="Heading3"/>
              <w:spacing w:line="360" w:lineRule="auto"/>
              <w:ind w:left="0" w:firstLine="0"/>
              <w:rPr/>
            </w:pPr>
            <w:bookmarkStart w:colFirst="0" w:colLast="0" w:name="_heading=h.gihyt597gst9" w:id="44"/>
            <w:bookmarkEnd w:id="44"/>
            <w:r w:rsidDel="00000000" w:rsidR="00000000" w:rsidRPr="00000000">
              <w:rPr>
                <w:rtl w:val="0"/>
              </w:rPr>
              <w:t xml:space="preserve">Điều kiện chứng từ KYC</w:t>
            </w:r>
          </w:p>
          <w:tbl>
            <w:tblPr>
              <w:tblStyle w:val="Table21"/>
              <w:tblW w:w="7890.0" w:type="dxa"/>
              <w:jc w:val="left"/>
              <w:tblInd w:w="-7.105427357601002E-14"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75"/>
              <w:gridCol w:w="3765"/>
              <w:tblGridChange w:id="0">
                <w:tblGrid>
                  <w:gridCol w:w="1950"/>
                  <w:gridCol w:w="2175"/>
                  <w:gridCol w:w="3765"/>
                </w:tblGrid>
              </w:tblGridChange>
            </w:tblGrid>
            <w:tr>
              <w:trPr>
                <w:cantSplit w:val="0"/>
                <w:trHeight w:val="329.9527559055118" w:hRule="atLeast"/>
                <w:tblHeader w:val="0"/>
              </w:trPr>
              <w:tc>
                <w:tcPr>
                  <w:tcBorders>
                    <w:top w:color="d9d9d9" w:space="0" w:sz="4" w:val="single"/>
                    <w:left w:color="d9d9d9" w:space="0" w:sz="4" w:val="single"/>
                    <w:bottom w:color="d9d9d9" w:space="0" w:sz="4" w:val="single"/>
                    <w:right w:color="d9d9d9"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36D">
                  <w:pPr>
                    <w:widowControl w:val="0"/>
                    <w:spacing w:line="360" w:lineRule="auto"/>
                    <w:ind w:left="0" w:firstLine="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Key</w:t>
                  </w:r>
                </w:p>
              </w:tc>
              <w:tc>
                <w:tcPr>
                  <w:tcBorders>
                    <w:top w:color="d9d9d9" w:space="0" w:sz="4" w:val="single"/>
                    <w:left w:color="d9d9d9" w:space="0" w:sz="4" w:val="single"/>
                    <w:bottom w:color="d9d9d9" w:space="0" w:sz="4" w:val="single"/>
                    <w:right w:color="d9d9d9"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36E">
                  <w:pPr>
                    <w:widowControl w:val="0"/>
                    <w:spacing w:line="360" w:lineRule="auto"/>
                    <w:ind w:left="0" w:firstLine="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tcBorders>
                    <w:top w:color="d9d9d9" w:space="0" w:sz="4" w:val="single"/>
                    <w:left w:color="d9d9d9" w:space="0" w:sz="4" w:val="single"/>
                    <w:bottom w:color="d9d9d9" w:space="0" w:sz="4" w:val="single"/>
                    <w:right w:color="d9d9d9" w:space="0" w:sz="4" w:val="single"/>
                  </w:tcBorders>
                  <w:shd w:fill="cfe2f3" w:val="clear"/>
                  <w:tcMar>
                    <w:top w:w="40.0" w:type="dxa"/>
                    <w:left w:w="40.0" w:type="dxa"/>
                    <w:bottom w:w="40.0" w:type="dxa"/>
                    <w:right w:w="40.0" w:type="dxa"/>
                  </w:tcMar>
                  <w:vAlign w:val="center"/>
                </w:tcPr>
                <w:p w:rsidR="00000000" w:rsidDel="00000000" w:rsidP="00000000" w:rsidRDefault="00000000" w:rsidRPr="00000000" w14:paraId="0000036F">
                  <w:pPr>
                    <w:widowControl w:val="0"/>
                    <w:spacing w:line="360" w:lineRule="auto"/>
                    <w:ind w:left="0" w:firstLine="0"/>
                    <w:jc w:val="center"/>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w:t>
                  </w:r>
                </w:p>
              </w:tc>
            </w:tr>
            <w:tr>
              <w:trPr>
                <w:cantSplit w:val="0"/>
                <w:trHeight w:val="52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kyc_name</w:t>
                  </w:r>
                  <w:r w:rsidDel="00000000" w:rsidR="00000000" w:rsidRPr="00000000">
                    <w:rPr>
                      <w:rFonts w:ascii="Montserrat" w:cs="Montserrat" w:eastAsia="Montserrat" w:hAnsi="Montserrat"/>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tên</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spacing w:line="360" w:lineRule="auto"/>
                    <w:ind w:left="0" w:firstLine="0"/>
                    <w:rPr>
                      <w:rFonts w:ascii="Montserrat" w:cs="Montserrat" w:eastAsia="Montserrat" w:hAnsi="Montserrat"/>
                    </w:rPr>
                  </w:pPr>
                  <w:sdt>
                    <w:sdtPr>
                      <w:id w:val="-1838805515"/>
                      <w:tag w:val="goog_rdk_16"/>
                    </w:sdtPr>
                    <w:sdtContent>
                      <w:commentRangeStart w:id="1"/>
                    </w:sdtContent>
                  </w:sdt>
                  <w:r w:rsidDel="00000000" w:rsidR="00000000" w:rsidRPr="00000000">
                    <w:rPr>
                      <w:rFonts w:ascii="Montserrat" w:cs="Montserrat" w:eastAsia="Montserrat" w:hAnsi="Montserrat"/>
                      <w:rtl w:val="0"/>
                    </w:rPr>
                    <w:t xml:space="preserve">đầy đủ họ tên, không chứa ký tự đặc biệt</w:t>
                  </w:r>
                  <w:commentRangeEnd w:id="1"/>
                  <w:r w:rsidDel="00000000" w:rsidR="00000000" w:rsidRPr="00000000">
                    <w:commentReference w:id="1"/>
                  </w:r>
                  <w:r w:rsidDel="00000000" w:rsidR="00000000" w:rsidRPr="00000000">
                    <w:rPr>
                      <w:rtl w:val="0"/>
                    </w:rPr>
                  </w:r>
                </w:p>
              </w:tc>
            </w:tr>
            <w:tr>
              <w:trPr>
                <w:cantSplit w:val="0"/>
                <w:trHeight w:val="52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kyc_personal_id</w:t>
                  </w:r>
                  <w:r w:rsidDel="00000000" w:rsidR="00000000" w:rsidRPr="00000000">
                    <w:rPr>
                      <w:rFonts w:ascii="Montserrat" w:cs="Montserrat" w:eastAsia="Montserrat" w:hAnsi="Montserrat"/>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CMND/CCCD</w:t>
                  </w:r>
                </w:p>
              </w:tc>
              <w:tc>
                <w:tcPr>
                  <w:tcBorders>
                    <w:top w:color="d9d9d9" w:space="0" w:sz="4" w:val="single"/>
                    <w:left w:color="d9d9d9" w:space="0" w:sz="4" w:val="single"/>
                    <w:bottom w:color="d9d9d9" w:space="0" w:sz="4" w:val="single"/>
                    <w:right w:color="d9d9d9" w:space="0" w:sz="4" w:val="single"/>
                  </w:tcBorders>
                  <w:tcMar>
                    <w:top w:w="40.0" w:type="dxa"/>
                    <w:left w:w="40.0" w:type="dxa"/>
                    <w:bottom w:w="40.0" w:type="dxa"/>
                    <w:right w:w="40.0" w:type="dxa"/>
                  </w:tcMar>
                  <w:vAlign w:val="center"/>
                </w:tcPr>
                <w:p w:rsidR="00000000" w:rsidDel="00000000" w:rsidP="00000000" w:rsidRDefault="00000000" w:rsidRPr="00000000" w14:paraId="0000037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CCCD: phải là 12 số</w:t>
                  </w:r>
                </w:p>
              </w:tc>
            </w:tr>
            <w:tr>
              <w:trPr>
                <w:cantSplit w:val="0"/>
                <w:trHeight w:val="4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kyc_dob</w:t>
                  </w:r>
                  <w:r w:rsidDel="00000000" w:rsidR="00000000" w:rsidRPr="00000000">
                    <w:rPr>
                      <w:rFonts w:ascii="Montserrat" w:cs="Montserrat" w:eastAsia="Montserrat" w:hAnsi="Montserrat"/>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sinh</w:t>
                  </w:r>
                </w:p>
              </w:tc>
              <w:tc>
                <w:tcPr>
                  <w:tcBorders>
                    <w:top w:color="d9d9d9" w:space="0" w:sz="4" w:val="single"/>
                    <w:left w:color="d9d9d9" w:space="0" w:sz="4" w:val="single"/>
                    <w:bottom w:color="d9d9d9" w:space="0" w:sz="4" w:val="single"/>
                    <w:right w:color="d9d9d9" w:space="0" w:sz="4" w:val="single"/>
                  </w:tcBorders>
                  <w:tcMar>
                    <w:top w:w="40.0" w:type="dxa"/>
                    <w:left w:w="40.0" w:type="dxa"/>
                    <w:bottom w:w="40.0" w:type="dxa"/>
                    <w:right w:w="40.0" w:type="dxa"/>
                  </w:tcMar>
                  <w:vAlign w:val="center"/>
                </w:tcPr>
                <w:p w:rsidR="00000000" w:rsidDel="00000000" w:rsidP="00000000" w:rsidRDefault="00000000" w:rsidRPr="00000000" w14:paraId="0000037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phải có đầy đủ ngày tháng năm sinh</w:t>
                  </w:r>
                </w:p>
              </w:tc>
            </w:tr>
            <w:tr>
              <w:trPr>
                <w:cantSplit w:val="0"/>
                <w:trHeight w:val="4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kycIdCardType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Loại giấy tờ</w:t>
                  </w:r>
                </w:p>
              </w:tc>
              <w:tc>
                <w:tcPr>
                  <w:tcBorders>
                    <w:top w:color="d9d9d9" w:space="0" w:sz="4" w:val="single"/>
                    <w:left w:color="d9d9d9" w:space="0" w:sz="4" w:val="single"/>
                    <w:bottom w:color="d9d9d9" w:space="0" w:sz="4" w:val="single"/>
                    <w:right w:color="d9d9d9" w:space="0" w:sz="4" w:val="single"/>
                  </w:tcBorders>
                  <w:tcMar>
                    <w:top w:w="40.0" w:type="dxa"/>
                    <w:left w:w="40.0" w:type="dxa"/>
                    <w:bottom w:w="40.0" w:type="dxa"/>
                    <w:right w:w="40.0" w:type="dxa"/>
                  </w:tcMar>
                  <w:vAlign w:val="center"/>
                </w:tcPr>
                <w:p w:rsidR="00000000" w:rsidDel="00000000" w:rsidP="00000000" w:rsidRDefault="00000000" w:rsidRPr="00000000" w14:paraId="0000037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phải là CCCD</w:t>
                  </w:r>
                </w:p>
              </w:tc>
            </w:tr>
            <w:tr>
              <w:trPr>
                <w:cantSplit w:val="0"/>
                <w:trHeight w:val="525"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kyc_address</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7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Nơi đăng ký thường trú</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7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không trống</w:t>
                  </w:r>
                </w:p>
                <w:p w:rsidR="00000000" w:rsidDel="00000000" w:rsidP="00000000" w:rsidRDefault="00000000" w:rsidRPr="00000000" w14:paraId="0000037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Lớn hơn 15 ký tự</w:t>
                  </w:r>
                </w:p>
              </w:tc>
            </w:tr>
            <w:tr>
              <w:trPr>
                <w:cantSplit w:val="0"/>
                <w:trHeight w:val="525"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kyc_gender</w:t>
                  </w:r>
                  <w:r w:rsidDel="00000000" w:rsidR="00000000" w:rsidRPr="00000000">
                    <w:rPr>
                      <w:rFonts w:ascii="Montserrat" w:cs="Montserrat" w:eastAsia="Montserrat" w:hAnsi="Montserrat"/>
                      <w:rtl w:val="0"/>
                    </w:rPr>
                    <w:t xml:space="preserve">*</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tính</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Phải là Nam hoặc Nữ hoặc MALE hoặc FEMALE</w:t>
                  </w:r>
                </w:p>
              </w:tc>
            </w:tr>
            <w:tr>
              <w:trPr>
                <w:cantSplit w:val="0"/>
                <w:trHeight w:val="40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kyc_issue_date*</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cấp</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đầy đủ ngày tháng năm</w:t>
                  </w:r>
                </w:p>
              </w:tc>
            </w:tr>
            <w:tr>
              <w:trPr>
                <w:cantSplit w:val="0"/>
                <w:trHeight w:val="4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kyc_issue_place*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Nơi cấp</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không trống</w:t>
                  </w:r>
                </w:p>
              </w:tc>
            </w:tr>
            <w:tr>
              <w:trPr>
                <w:cantSplit w:val="0"/>
                <w:trHeight w:val="2100" w:hRule="atLeast"/>
                <w:tblHeader w:val="0"/>
              </w:trPr>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kyc_expried_date</w:t>
                  </w:r>
                  <w:r w:rsidDel="00000000" w:rsidR="00000000" w:rsidRPr="00000000">
                    <w:rPr>
                      <w:rFonts w:ascii="Montserrat" w:cs="Montserrat" w:eastAsia="Montserrat" w:hAnsi="Montserrat"/>
                      <w:rtl w:val="0"/>
                    </w:rPr>
                    <w:t xml:space="preserve">*</w:t>
                  </w:r>
                </w:p>
              </w:tc>
              <w:tc>
                <w:tcPr>
                  <w:tcBorders>
                    <w:top w:color="d9d9d9" w:space="0" w:sz="4" w:val="single"/>
                    <w:left w:color="d9d9d9" w:space="0" w:sz="4" w:val="single"/>
                    <w:bottom w:color="d9d9d9" w:space="0" w:sz="4" w:val="single"/>
                    <w:right w:color="d9d9d9" w:space="0" w:sz="4" w:val="single"/>
                  </w:tcBorders>
                  <w:shd w:fill="ffffff" w:val="clear"/>
                  <w:tcMar>
                    <w:top w:w="40.0" w:type="dxa"/>
                    <w:left w:w="40.0" w:type="dxa"/>
                    <w:bottom w:w="40.0" w:type="dxa"/>
                    <w:right w:w="40.0" w:type="dxa"/>
                  </w:tcMar>
                  <w:vAlign w:val="center"/>
                </w:tcPr>
                <w:p w:rsidR="00000000" w:rsidDel="00000000" w:rsidP="00000000" w:rsidRDefault="00000000" w:rsidRPr="00000000" w14:paraId="0000038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hết hạn</w:t>
                  </w:r>
                </w:p>
              </w:tc>
              <w:tc>
                <w:tcPr>
                  <w:tcBorders>
                    <w:top w:color="d9d9d9" w:space="0" w:sz="4" w:val="single"/>
                    <w:left w:color="d9d9d9" w:space="0" w:sz="4" w:val="single"/>
                    <w:bottom w:color="d9d9d9" w:space="0" w:sz="4" w:val="single"/>
                    <w:right w:color="d9d9d9" w:space="0" w:sz="4"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kyc_expired_date &gt;= Now</w:t>
                  </w:r>
                </w:p>
                <w:p w:rsidR="00000000" w:rsidDel="00000000" w:rsidP="00000000" w:rsidRDefault="00000000" w:rsidRPr="00000000" w14:paraId="000003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Check điều kiện hết hạn</w:t>
                  </w:r>
                </w:p>
                <w:p w:rsidR="00000000" w:rsidDel="00000000" w:rsidP="00000000" w:rsidRDefault="00000000" w:rsidRPr="00000000" w14:paraId="0000038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CMND 12 số: dựa vào expired date</w:t>
                  </w:r>
                </w:p>
                <w:p w:rsidR="00000000" w:rsidDel="00000000" w:rsidP="00000000" w:rsidRDefault="00000000" w:rsidRPr="00000000" w14:paraId="0000038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CCCD: dựa vào expired date</w:t>
                  </w:r>
                </w:p>
                <w:p w:rsidR="00000000" w:rsidDel="00000000" w:rsidP="00000000" w:rsidRDefault="00000000" w:rsidRPr="00000000" w14:paraId="0000038F">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9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Nếu value = KHÔNG THỜI HẠN =&gt; </w:t>
                  </w:r>
                  <w:r w:rsidDel="00000000" w:rsidR="00000000" w:rsidRPr="00000000">
                    <w:rPr>
                      <w:rFonts w:ascii="Montserrat" w:cs="Montserrat" w:eastAsia="Montserrat" w:hAnsi="Montserrat"/>
                      <w:rtl w:val="0"/>
                    </w:rPr>
                    <w:t xml:space="preserve">kyc_expried_date</w:t>
                  </w:r>
                  <w:r w:rsidDel="00000000" w:rsidR="00000000" w:rsidRPr="00000000">
                    <w:rPr>
                      <w:rFonts w:ascii="Montserrat" w:cs="Montserrat" w:eastAsia="Montserrat" w:hAnsi="Montserrat"/>
                      <w:rtl w:val="0"/>
                    </w:rPr>
                    <w:t xml:space="preserve"> luôn thỏa mãn</w:t>
                  </w:r>
                </w:p>
              </w:tc>
            </w:tr>
            <w:tr>
              <w:trPr>
                <w:cantSplit w:val="0"/>
                <w:trHeight w:val="400"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kyc_images*</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Ảnh chứng từ</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Ảnh chụp 2 mặt trước sau. </w:t>
                  </w:r>
                </w:p>
                <w:p w:rsidR="00000000" w:rsidDel="00000000" w:rsidP="00000000" w:rsidRDefault="00000000" w:rsidRPr="00000000" w14:paraId="00000394">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3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Và thông tin trên ảnh phải khớp với thông tin KYC các trường: tên, số cccd, giới tính, ngày sinh, ngày cấp, ngày hết hạn</w:t>
                  </w:r>
                </w:p>
              </w:tc>
            </w:tr>
            <w:tr>
              <w:trPr>
                <w:cantSplit w:val="0"/>
                <w:trHeight w:val="825" w:hRule="atLeast"/>
                <w:tblHeader w:val="0"/>
              </w:trPr>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kycC06verified</w:t>
                  </w: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Xác thực NFC</w:t>
                  </w:r>
                </w:p>
              </w:tc>
              <w:tc>
                <w:tcPr>
                  <w:tcBorders>
                    <w:top w:color="d9d9d9" w:space="0" w:sz="4" w:val="single"/>
                    <w:left w:color="d9d9d9" w:space="0" w:sz="4" w:val="single"/>
                    <w:bottom w:color="d9d9d9" w:space="0" w:sz="4" w:val="single"/>
                    <w:right w:color="d9d9d9"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9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Đã quét NFC, đã call C06 và nhận kết quả thành công</w:t>
                  </w:r>
                </w:p>
              </w:tc>
            </w:tr>
          </w:tbl>
          <w:p w:rsidR="00000000" w:rsidDel="00000000" w:rsidP="00000000" w:rsidRDefault="00000000" w:rsidRPr="00000000" w14:paraId="00000399">
            <w:pPr>
              <w:widowControl w:val="0"/>
              <w:spacing w:line="360" w:lineRule="auto"/>
              <w:ind w:left="0" w:firstLine="0"/>
              <w:rPr>
                <w:b w:val="1"/>
              </w:rPr>
            </w:pPr>
            <w:r w:rsidDel="00000000" w:rsidR="00000000" w:rsidRPr="00000000">
              <w:rPr>
                <w:b w:val="1"/>
                <w:rtl w:val="0"/>
              </w:rPr>
              <w:t xml:space="preserve">Nếu không thỏa mãn các điều kiện này =&gt; đánh dấu là chưa thỏa điều kiện KYC và điều hướng theo config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360" w:lineRule="auto"/>
              <w:ind w:left="0" w:firstLine="0"/>
              <w:rPr>
                <w:rFonts w:ascii="Montserrat" w:cs="Montserrat" w:eastAsia="Montserrat" w:hAnsi="Montserrat"/>
              </w:rPr>
            </w:pPr>
            <w:r w:rsidDel="00000000" w:rsidR="00000000" w:rsidRPr="00000000">
              <w:rPr>
                <w:rtl w:val="0"/>
              </w:rPr>
              <w:t xml:space="preserve">5</w:t>
            </w:r>
            <w:r w:rsidDel="00000000" w:rsidR="00000000" w:rsidRPr="00000000">
              <w:rPr>
                <w:rtl w:val="0"/>
              </w:rPr>
            </w:r>
          </w:p>
        </w:tc>
        <w:tc>
          <w:tcPr>
            <w:tcBorders>
              <w:top w:color="d9d9d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màn hình Kiểm tra và bổ sung thông tin (Get Consent).</w:t>
            </w:r>
          </w:p>
          <w:p w:rsidR="00000000" w:rsidDel="00000000" w:rsidP="00000000" w:rsidRDefault="00000000" w:rsidRPr="00000000" w14:paraId="0000039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user bấm “Tiếp tục”, cập nhật giá trị </w:t>
            </w:r>
            <w:r w:rsidDel="00000000" w:rsidR="00000000" w:rsidRPr="00000000">
              <w:rPr>
                <w:rFonts w:ascii="Montserrat" w:cs="Montserrat" w:eastAsia="Montserrat" w:hAnsi="Montserrat"/>
                <w:rtl w:val="0"/>
              </w:rPr>
              <w:t xml:space="preserve">isConsented</w:t>
            </w:r>
            <w:r w:rsidDel="00000000" w:rsidR="00000000" w:rsidRPr="00000000">
              <w:rPr>
                <w:rFonts w:ascii="Montserrat" w:cs="Montserrat" w:eastAsia="Montserrat" w:hAnsi="Montserrat"/>
                <w:rtl w:val="0"/>
              </w:rPr>
              <w:t xml:space="preserve"> = 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360" w:lineRule="auto"/>
              <w:ind w:left="0" w:firstLine="0"/>
              <w:rPr>
                <w:rFonts w:ascii="Montserrat" w:cs="Montserrat" w:eastAsia="Montserrat" w:hAnsi="Montserrat"/>
              </w:rPr>
            </w:pPr>
            <w:r w:rsidDel="00000000" w:rsidR="00000000" w:rsidRPr="00000000">
              <w:rPr>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màn hình </w:t>
            </w:r>
            <w:r w:rsidDel="00000000" w:rsidR="00000000" w:rsidRPr="00000000">
              <w:rPr>
                <w:rFonts w:ascii="Montserrat" w:cs="Montserrat" w:eastAsia="Montserrat" w:hAnsi="Montserrat"/>
                <w:rtl w:val="0"/>
              </w:rPr>
              <w:t xml:space="preserve">Kí</w:t>
            </w:r>
            <w:r w:rsidDel="00000000" w:rsidR="00000000" w:rsidRPr="00000000">
              <w:rPr>
                <w:rFonts w:ascii="Montserrat" w:cs="Montserrat" w:eastAsia="Montserrat" w:hAnsi="Montserrat"/>
                <w:rtl w:val="0"/>
              </w:rPr>
              <w:t xml:space="preserve"> hợp đồng.</w:t>
            </w:r>
          </w:p>
          <w:p w:rsidR="00000000" w:rsidDel="00000000" w:rsidP="00000000" w:rsidRDefault="00000000" w:rsidRPr="00000000" w14:paraId="0000039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có thể chọn hyperlink để xem chi tiết hợp đồng</w:t>
            </w:r>
          </w:p>
        </w:tc>
      </w:tr>
      <w:tr>
        <w:trPr>
          <w:cantSplit w:val="0"/>
          <w:trHeight w:val="2779.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360" w:lineRule="auto"/>
              <w:ind w:left="0" w:firstLine="0"/>
              <w:rPr>
                <w:rFonts w:ascii="Montserrat" w:cs="Montserrat" w:eastAsia="Montserrat" w:hAnsi="Montserrat"/>
              </w:rPr>
            </w:pPr>
            <w:r w:rsidDel="00000000" w:rsidR="00000000" w:rsidRPr="00000000">
              <w:rPr>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Kiểm tra user đã có tài khoản chứng khoán trước đó chưa, hiển thị hợp đồng tương ứng:</w:t>
            </w:r>
          </w:p>
          <w:tbl>
            <w:tblPr>
              <w:tblStyle w:val="Table22"/>
              <w:tblW w:w="7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015"/>
              <w:gridCol w:w="3795"/>
              <w:tblGridChange w:id="0">
                <w:tblGrid>
                  <w:gridCol w:w="1080"/>
                  <w:gridCol w:w="3015"/>
                  <w:gridCol w:w="379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360" w:lineRule="auto"/>
                    <w:ind w:left="0" w:firstLine="0"/>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Usecase</w:t>
                  </w:r>
                </w:p>
              </w:tc>
              <w:tc>
                <w:tcPr>
                  <w:tcBorders>
                    <w:top w:color="cccccc" w:space="0" w:sz="8" w:val="single"/>
                    <w:left w:color="cccccc" w:space="0" w:sz="8" w:val="single"/>
                    <w:bottom w:color="cccccc" w:space="0" w:sz="8" w:val="single"/>
                    <w:right w:color="cccccc"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ind w:left="0" w:firstLine="0"/>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Đã có tài khoản chứng khoán</w:t>
                  </w:r>
                </w:p>
              </w:tc>
              <w:tc>
                <w:tcPr>
                  <w:tcBorders>
                    <w:top w:color="cccccc" w:space="0" w:sz="8" w:val="single"/>
                    <w:left w:color="cccccc" w:space="0" w:sz="8" w:val="single"/>
                    <w:bottom w:color="cccccc" w:space="0" w:sz="8" w:val="single"/>
                    <w:right w:color="cccccc"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360" w:lineRule="auto"/>
                    <w:ind w:left="0" w:firstLine="0"/>
                    <w:rPr>
                      <w:rFonts w:ascii="Montserrat" w:cs="Montserrat" w:eastAsia="Montserrat" w:hAnsi="Montserrat"/>
                      <w:b w:val="1"/>
                      <w:sz w:val="18"/>
                      <w:szCs w:val="18"/>
                    </w:rPr>
                  </w:pPr>
                  <w:r w:rsidDel="00000000" w:rsidR="00000000" w:rsidRPr="00000000">
                    <w:rPr>
                      <w:rFonts w:ascii="Montserrat" w:cs="Montserrat" w:eastAsia="Montserrat" w:hAnsi="Montserrat"/>
                      <w:b w:val="1"/>
                      <w:sz w:val="18"/>
                      <w:szCs w:val="18"/>
                      <w:rtl w:val="0"/>
                    </w:rPr>
                    <w:t xml:space="preserve">Mô tả</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1</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True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Hiển thị hợp đồng chứng chỉ quỹ</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2</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False</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360" w:lineRule="auto"/>
                    <w:ind w:left="0" w:firstLine="0"/>
                    <w:rPr>
                      <w:rFonts w:ascii="Montserrat" w:cs="Montserrat" w:eastAsia="Montserrat" w:hAnsi="Montserrat"/>
                      <w:sz w:val="18"/>
                      <w:szCs w:val="18"/>
                    </w:rPr>
                  </w:pPr>
                  <w:r w:rsidDel="00000000" w:rsidR="00000000" w:rsidRPr="00000000">
                    <w:rPr>
                      <w:rFonts w:ascii="Montserrat" w:cs="Montserrat" w:eastAsia="Montserrat" w:hAnsi="Montserrat"/>
                      <w:sz w:val="18"/>
                      <w:szCs w:val="18"/>
                      <w:rtl w:val="0"/>
                    </w:rPr>
                    <w:t xml:space="preserve">Hiển thị hợp đồng chứng chỉ quỹ và hợp đồng chứng khoán</w:t>
                  </w:r>
                </w:p>
              </w:tc>
            </w:tr>
          </w:tbl>
          <w:p w:rsidR="00000000" w:rsidDel="00000000" w:rsidP="00000000" w:rsidRDefault="00000000" w:rsidRPr="00000000" w14:paraId="000003AB">
            <w:pPr>
              <w:widowControl w:val="0"/>
              <w:spacing w:line="360" w:lineRule="auto"/>
              <w:ind w:left="0" w:firstLine="0"/>
              <w:rPr>
                <w:rFonts w:ascii="Montserrat" w:cs="Montserrat" w:eastAsia="Montserrat" w:hAnsi="Montserra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360" w:lineRule="auto"/>
              <w:ind w:left="0" w:firstLine="0"/>
              <w:rPr>
                <w:rFonts w:ascii="Montserrat" w:cs="Montserrat" w:eastAsia="Montserrat" w:hAnsi="Montserrat"/>
              </w:rPr>
            </w:pPr>
            <w:r w:rsidDel="00000000" w:rsidR="00000000" w:rsidRPr="00000000">
              <w:rPr>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chọn hyperlink để xem điều khoản dịch vụ: hiển thị UI Điều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360" w:lineRule="auto"/>
              <w:ind w:left="0" w:firstLine="0"/>
              <w:rPr>
                <w:rFonts w:ascii="Montserrat" w:cs="Montserrat" w:eastAsia="Montserrat" w:hAnsi="Montserrat"/>
              </w:rPr>
            </w:pPr>
            <w:r w:rsidDel="00000000" w:rsidR="00000000" w:rsidRPr="00000000">
              <w:rPr>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xem bổ sung thông tin (nếu có), ký và chọn “Tiếp tục” ở UI Ký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r w:rsidDel="00000000" w:rsidR="00000000" w:rsidRPr="00000000">
              <w:rPr>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kết quả mở tài khoản cho user.</w:t>
            </w:r>
          </w:p>
        </w:tc>
      </w:tr>
      <w:tr>
        <w:trPr>
          <w:cantSplit w:val="0"/>
          <w:trHeight w:val="258.799999999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Gửi thông tin đăng ký tài khoản đến VSD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VSD kiểm tra và trả kết quả tạo tài khoản, kèm lý do (trong trường hợp từ chối/thất bại)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1</w:t>
            </w: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Nhận kết quả trả về:</w:t>
            </w:r>
          </w:p>
          <w:p w:rsidR="00000000" w:rsidDel="00000000" w:rsidP="00000000" w:rsidRDefault="00000000" w:rsidRPr="00000000" w14:paraId="000003B8">
            <w:pPr>
              <w:widowControl w:val="0"/>
              <w:numPr>
                <w:ilvl w:val="0"/>
                <w:numId w:val="120"/>
              </w:numPr>
              <w:spacing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Thành công: cập nhật trạng thái tài khoản là Active, kết thúc luồng mở tài khoản.</w:t>
            </w:r>
            <w:r w:rsidDel="00000000" w:rsidR="00000000" w:rsidRPr="00000000">
              <w:rPr>
                <w:rtl w:val="0"/>
              </w:rPr>
            </w:r>
          </w:p>
          <w:p w:rsidR="00000000" w:rsidDel="00000000" w:rsidP="00000000" w:rsidRDefault="00000000" w:rsidRPr="00000000" w14:paraId="000003B9">
            <w:pPr>
              <w:widowControl w:val="0"/>
              <w:numPr>
                <w:ilvl w:val="0"/>
                <w:numId w:val="120"/>
              </w:numPr>
              <w:spacing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Thất bại: cập nhật trạng thái tài khoản là Waiting Retry, admin kiểm tra lý do từ chối và gửi lại manual cho VSD.</w:t>
            </w:r>
            <w:r w:rsidDel="00000000" w:rsidR="00000000" w:rsidRPr="00000000">
              <w:rPr>
                <w:rtl w:val="0"/>
              </w:rPr>
            </w:r>
          </w:p>
        </w:tc>
      </w:tr>
    </w:tbl>
    <w:p w:rsidR="00000000" w:rsidDel="00000000" w:rsidP="00000000" w:rsidRDefault="00000000" w:rsidRPr="00000000" w14:paraId="000003BA">
      <w:pPr>
        <w:spacing w:line="360" w:lineRule="auto"/>
        <w:ind w:left="0" w:firstLine="0"/>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3BB">
      <w:pPr>
        <w:pStyle w:val="Heading3"/>
        <w:numPr>
          <w:ilvl w:val="1"/>
          <w:numId w:val="75"/>
        </w:numPr>
        <w:spacing w:after="0" w:lineRule="auto"/>
        <w:ind w:left="992.1259842519685" w:hanging="360"/>
        <w:rPr/>
      </w:pPr>
      <w:bookmarkStart w:colFirst="0" w:colLast="0" w:name="_heading=h.2et92p0" w:id="45"/>
      <w:bookmarkEnd w:id="45"/>
      <w:r w:rsidDel="00000000" w:rsidR="00000000" w:rsidRPr="00000000">
        <w:rPr>
          <w:rtl w:val="0"/>
        </w:rPr>
        <w:t xml:space="preserve">Mô tả chi tiết</w:t>
      </w:r>
    </w:p>
    <w:p w:rsidR="00000000" w:rsidDel="00000000" w:rsidP="00000000" w:rsidRDefault="00000000" w:rsidRPr="00000000" w14:paraId="000003BC">
      <w:pPr>
        <w:pStyle w:val="Heading4"/>
        <w:numPr>
          <w:ilvl w:val="2"/>
          <w:numId w:val="75"/>
        </w:numPr>
        <w:spacing w:before="0" w:lineRule="auto"/>
        <w:ind w:left="708.6614173228347" w:hanging="150"/>
        <w:rPr>
          <w:sz w:val="20"/>
          <w:szCs w:val="20"/>
        </w:rPr>
      </w:pPr>
      <w:bookmarkStart w:colFirst="0" w:colLast="0" w:name="_heading=h.tyjcwt" w:id="46"/>
      <w:bookmarkEnd w:id="46"/>
      <w:r w:rsidDel="00000000" w:rsidR="00000000" w:rsidRPr="00000000">
        <w:rPr>
          <w:rtl w:val="0"/>
        </w:rPr>
        <w:t xml:space="preserve">Banner Mở tài khoản</w:t>
      </w:r>
    </w:p>
    <w:p w:rsidR="00000000" w:rsidDel="00000000" w:rsidP="00000000" w:rsidRDefault="00000000" w:rsidRPr="00000000" w14:paraId="000003BD">
      <w:pPr>
        <w:ind w:left="0" w:firstLine="0"/>
        <w:rPr>
          <w:rFonts w:ascii="Montserrat" w:cs="Montserrat" w:eastAsia="Montserrat" w:hAnsi="Montserrat"/>
        </w:rPr>
      </w:pPr>
      <w:r w:rsidDel="00000000" w:rsidR="00000000" w:rsidRPr="00000000">
        <w:rPr>
          <w:rtl w:val="0"/>
        </w:rPr>
      </w:r>
    </w:p>
    <w:tbl>
      <w:tblPr>
        <w:tblStyle w:val="Table2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85"/>
        <w:gridCol w:w="1815"/>
        <w:gridCol w:w="3030"/>
        <w:tblGridChange w:id="0">
          <w:tblGrid>
            <w:gridCol w:w="4185"/>
            <w:gridCol w:w="1815"/>
            <w:gridCol w:w="303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524125" cy="889000"/>
                  <wp:effectExtent b="0" l="0" r="0" t="0"/>
                  <wp:docPr id="117"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2524125" cy="889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Banner Mở tài khoản (1) hiển thị trong các trường hợp user </w:t>
            </w:r>
            <w:r w:rsidDel="00000000" w:rsidR="00000000" w:rsidRPr="00000000">
              <w:rPr>
                <w:rFonts w:ascii="Montserrat" w:cs="Montserrat" w:eastAsia="Montserrat" w:hAnsi="Montserrat"/>
                <w:b w:val="1"/>
                <w:rtl w:val="0"/>
              </w:rPr>
              <w:t xml:space="preserve">chưa có tài khoản</w:t>
            </w:r>
            <w:r w:rsidDel="00000000" w:rsidR="00000000" w:rsidRPr="00000000">
              <w:rPr>
                <w:rFonts w:ascii="Montserrat" w:cs="Montserrat" w:eastAsia="Montserrat" w:hAnsi="Montserrat"/>
                <w:rtl w:val="0"/>
              </w:rPr>
              <w:t xml:space="preserve"> Chứng chỉ quỹ theo mô hình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Mở tài khoản giao dịch trong 1 phút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Hoàn tất đăng ký để bắt đầu hành trình đầu tư của bạn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524125" cy="1041400"/>
                  <wp:effectExtent b="0" l="0" r="0" t="0"/>
                  <wp:docPr id="62"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2524125" cy="1041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Banner Mở tài khoản (2) hiển thị trong các trường hợp user </w:t>
            </w:r>
            <w:r w:rsidDel="00000000" w:rsidR="00000000" w:rsidRPr="00000000">
              <w:rPr>
                <w:rFonts w:ascii="Montserrat" w:cs="Montserrat" w:eastAsia="Montserrat" w:hAnsi="Montserrat"/>
                <w:b w:val="1"/>
                <w:rtl w:val="0"/>
              </w:rPr>
              <w:t xml:space="preserve">đã có tài khoản </w:t>
            </w:r>
            <w:r w:rsidDel="00000000" w:rsidR="00000000" w:rsidRPr="00000000">
              <w:rPr>
                <w:rFonts w:ascii="Montserrat" w:cs="Montserrat" w:eastAsia="Montserrat" w:hAnsi="Montserrat"/>
                <w:rtl w:val="0"/>
              </w:rPr>
              <w:t xml:space="preserve">Chứng chỉ quỹ theo mô hình cũ.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ind w:left="0" w:firstLine="0"/>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mới để tiếp tục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Giúp bạn đầu tư dễ dàng tất cả các quỹ chỉ với một tài khoản duy nhất.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Text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Tìm hiểu thêm. Sau khi click, hiển thị </w:t>
            </w:r>
            <w:hyperlink w:anchor="_heading=h.9tu3lgvfncy3">
              <w:r w:rsidDel="00000000" w:rsidR="00000000" w:rsidRPr="00000000">
                <w:rPr>
                  <w:rFonts w:ascii="Montserrat" w:cs="Montserrat" w:eastAsia="Montserrat" w:hAnsi="Montserrat"/>
                  <w:color w:val="1155cc"/>
                  <w:u w:val="single"/>
                  <w:rtl w:val="0"/>
                </w:rPr>
                <w:t xml:space="preserve">Bottomsheet Cập nhật mới.</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bl>
    <w:p w:rsidR="00000000" w:rsidDel="00000000" w:rsidP="00000000" w:rsidRDefault="00000000" w:rsidRPr="00000000" w14:paraId="000003E8">
      <w:pPr>
        <w:pStyle w:val="Heading3"/>
        <w:ind w:left="0" w:firstLine="0"/>
        <w:rPr>
          <w:rFonts w:ascii="Montserrat" w:cs="Montserrat" w:eastAsia="Montserrat" w:hAnsi="Montserrat"/>
        </w:rPr>
      </w:pPr>
      <w:bookmarkStart w:colFirst="0" w:colLast="0" w:name="_heading=h.3dy6vkm" w:id="47"/>
      <w:bookmarkEnd w:id="47"/>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4"/>
        <w:numPr>
          <w:ilvl w:val="2"/>
          <w:numId w:val="75"/>
        </w:numPr>
        <w:ind w:left="708.6614173228347" w:hanging="150"/>
        <w:rPr/>
      </w:pPr>
      <w:bookmarkStart w:colFirst="0" w:colLast="0" w:name="_heading=h.1t3h5sf" w:id="48"/>
      <w:bookmarkEnd w:id="48"/>
      <w:r w:rsidDel="00000000" w:rsidR="00000000" w:rsidRPr="00000000">
        <w:rPr>
          <w:rtl w:val="0"/>
        </w:rPr>
        <w:t xml:space="preserve">PopUp thông báo Chưa đủ 18 tuổi</w:t>
      </w:r>
    </w:p>
    <w:p w:rsidR="00000000" w:rsidDel="00000000" w:rsidP="00000000" w:rsidRDefault="00000000" w:rsidRPr="00000000" w14:paraId="000003EA">
      <w:pPr>
        <w:ind w:left="0" w:firstLine="0"/>
        <w:rPr>
          <w:rFonts w:ascii="Montserrat" w:cs="Montserrat" w:eastAsia="Montserrat" w:hAnsi="Montserrat"/>
        </w:rPr>
      </w:pPr>
      <w:r w:rsidDel="00000000" w:rsidR="00000000" w:rsidRPr="00000000">
        <w:rPr>
          <w:rtl w:val="0"/>
        </w:rPr>
      </w:r>
    </w:p>
    <w:tbl>
      <w:tblPr>
        <w:tblStyle w:val="Table2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2743200"/>
                  <wp:effectExtent b="0" l="0" r="0" t="0"/>
                  <wp:docPr id="2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438400" cy="274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PopUp thông báo hiển thị khi user bấm Mở tài khoản nhưng chưa đủ 18 tuổi (</w:t>
            </w:r>
            <w:r w:rsidDel="00000000" w:rsidR="00000000" w:rsidRPr="00000000">
              <w:rPr>
                <w:rFonts w:ascii="Montserrat" w:cs="Montserrat" w:eastAsia="Montserrat" w:hAnsi="Montserrat"/>
                <w:rtl w:val="0"/>
              </w:rPr>
              <w:t xml:space="preserve">isGreater18</w:t>
            </w:r>
            <w:r w:rsidDel="00000000" w:rsidR="00000000" w:rsidRPr="00000000">
              <w:rPr>
                <w:rFonts w:ascii="Montserrat" w:cs="Montserrat" w:eastAsia="Montserrat" w:hAnsi="Montserrat"/>
                <w:rtl w:val="0"/>
              </w:rPr>
              <w:t xml:space="preserve"> = false)</w:t>
            </w:r>
          </w:p>
        </w:tc>
      </w:tr>
      <w:tr>
        <w:trPr>
          <w:cantSplit w:val="0"/>
          <w:trHeight w:val="409.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ind w:left="0" w:firstLine="0"/>
              <w:rPr>
                <w:rFonts w:ascii="Montserrat" w:cs="Montserrat" w:eastAsia="Montserrat" w:hAnsi="Montserrat"/>
              </w:rPr>
            </w:pPr>
            <w:r w:rsidDel="00000000" w:rsidR="00000000" w:rsidRPr="00000000">
              <w:rPr>
                <w:rtl w:val="0"/>
              </w:rPr>
            </w:r>
          </w:p>
        </w:tc>
      </w:tr>
      <w:tr>
        <w:trPr>
          <w:cantSplit w:val="0"/>
          <w:trHeight w:val="40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Bạn cần đủ 18 tuổi để mở tài khoản</w:t>
            </w:r>
          </w:p>
        </w:tc>
      </w:tr>
      <w:tr>
        <w:trPr>
          <w:cantSplit w:val="0"/>
          <w:trHeight w:val="40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Theo dõi thị trường và tìm hiểu kiến thức đầu tư trong phần Cẩm nang để sẵn sàng cho hành trình đầu tư trong tương lai bạn nhé!</w:t>
            </w:r>
          </w:p>
        </w:tc>
      </w:tr>
      <w:tr>
        <w:trPr>
          <w:cantSplit w:val="0"/>
          <w:trHeight w:val="40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cẩm nang.</w:t>
            </w:r>
          </w:p>
          <w:p w:rsidR="00000000" w:rsidDel="00000000" w:rsidP="00000000" w:rsidRDefault="00000000" w:rsidRPr="00000000" w14:paraId="0000040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màn hình Cẩm nang.</w:t>
            </w:r>
          </w:p>
        </w:tc>
      </w:tr>
    </w:tbl>
    <w:p w:rsidR="00000000" w:rsidDel="00000000" w:rsidP="00000000" w:rsidRDefault="00000000" w:rsidRPr="00000000" w14:paraId="00000401">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02">
      <w:pPr>
        <w:pStyle w:val="Heading4"/>
        <w:numPr>
          <w:ilvl w:val="2"/>
          <w:numId w:val="75"/>
        </w:numPr>
        <w:ind w:left="708.6614173228347" w:hanging="150"/>
        <w:rPr/>
      </w:pPr>
      <w:bookmarkStart w:colFirst="0" w:colLast="0" w:name="_heading=h.4d34og8" w:id="49"/>
      <w:bookmarkEnd w:id="49"/>
      <w:r w:rsidDel="00000000" w:rsidR="00000000" w:rsidRPr="00000000">
        <w:rPr>
          <w:rtl w:val="0"/>
        </w:rPr>
        <w:t xml:space="preserve">PopUp thông báo Tài khoản đang chờ xác thực</w:t>
      </w:r>
    </w:p>
    <w:p w:rsidR="00000000" w:rsidDel="00000000" w:rsidP="00000000" w:rsidRDefault="00000000" w:rsidRPr="00000000" w14:paraId="00000403">
      <w:pPr>
        <w:ind w:left="0" w:firstLine="0"/>
        <w:rPr>
          <w:rFonts w:ascii="Montserrat" w:cs="Montserrat" w:eastAsia="Montserrat" w:hAnsi="Montserrat"/>
        </w:rPr>
      </w:pPr>
      <w:r w:rsidDel="00000000" w:rsidR="00000000" w:rsidRPr="00000000">
        <w:rPr>
          <w:rtl w:val="0"/>
        </w:rPr>
      </w:r>
    </w:p>
    <w:tbl>
      <w:tblPr>
        <w:tblStyle w:val="Table2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2768600"/>
                  <wp:effectExtent b="0" l="0" r="0" t="0"/>
                  <wp:docPr id="3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438400" cy="2768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PopUp thông báo hiển thị khi user bấm Mở tài khoản nhưng tài khoản MoMo đang chờ xác thực (isPendingKyc = true)</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ind w:left="0" w:firstLine="0"/>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MoMo đang chờ xác thực</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Quay lại mở tài khoản Chứng chỉ quỹ sau khi có thông báo kết quả xác thực bạn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Đóng. Sau khi click, tắt Pop-up, hiển thị lại màn hình trước đó (màn hình Chi tiết quỹ).</w:t>
            </w:r>
          </w:p>
        </w:tc>
      </w:tr>
    </w:tbl>
    <w:p w:rsidR="00000000" w:rsidDel="00000000" w:rsidP="00000000" w:rsidRDefault="00000000" w:rsidRPr="00000000" w14:paraId="00000419">
      <w:pPr>
        <w:pStyle w:val="Heading3"/>
        <w:ind w:left="0" w:firstLine="0"/>
        <w:rPr/>
      </w:pPr>
      <w:bookmarkStart w:colFirst="0" w:colLast="0" w:name="_heading=h.35n1vfogt9tg" w:id="50"/>
      <w:bookmarkEnd w:id="50"/>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4"/>
        <w:numPr>
          <w:ilvl w:val="2"/>
          <w:numId w:val="75"/>
        </w:numPr>
        <w:ind w:left="708.6614173228347" w:hanging="150"/>
        <w:rPr/>
      </w:pPr>
      <w:bookmarkStart w:colFirst="0" w:colLast="0" w:name="_heading=h.sm7tfe7jrs86" w:id="51"/>
      <w:bookmarkEnd w:id="51"/>
      <w:r w:rsidDel="00000000" w:rsidR="00000000" w:rsidRPr="00000000">
        <w:rPr>
          <w:rtl w:val="0"/>
        </w:rPr>
        <w:t xml:space="preserve">PopUp thông báo cập nhật KYC</w:t>
      </w:r>
    </w:p>
    <w:p w:rsidR="00000000" w:rsidDel="00000000" w:rsidP="00000000" w:rsidRDefault="00000000" w:rsidRPr="00000000" w14:paraId="0000041B">
      <w:pPr>
        <w:rPr/>
      </w:pPr>
      <w:r w:rsidDel="00000000" w:rsidR="00000000" w:rsidRPr="00000000">
        <w:rPr>
          <w:rtl w:val="0"/>
        </w:rPr>
      </w:r>
    </w:p>
    <w:tbl>
      <w:tblPr>
        <w:tblStyle w:val="Table26"/>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200"/>
        <w:gridCol w:w="3780"/>
        <w:tblGridChange w:id="0">
          <w:tblGrid>
            <w:gridCol w:w="4050"/>
            <w:gridCol w:w="1200"/>
            <w:gridCol w:w="37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360" w:lineRule="auto"/>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360" w:lineRule="auto"/>
              <w:rPr/>
            </w:pPr>
            <w:r w:rsidDel="00000000" w:rsidR="00000000" w:rsidRPr="00000000">
              <w:rPr/>
              <w:drawing>
                <wp:inline distB="114300" distT="114300" distL="114300" distR="114300">
                  <wp:extent cx="2438400" cy="5283200"/>
                  <wp:effectExtent b="0" l="0" r="0" t="0"/>
                  <wp:docPr id="133" name="image122.png"/>
                  <a:graphic>
                    <a:graphicData uri="http://schemas.openxmlformats.org/drawingml/2006/picture">
                      <pic:pic>
                        <pic:nvPicPr>
                          <pic:cNvPr id="0" name="image122.png"/>
                          <pic:cNvPicPr preferRelativeResize="0"/>
                        </pic:nvPicPr>
                        <pic:blipFill>
                          <a:blip r:embed="rId36"/>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360" w:lineRule="auto"/>
              <w:rPr/>
            </w:pPr>
            <w:r w:rsidDel="00000000" w:rsidR="00000000" w:rsidRPr="00000000">
              <w:rPr>
                <w:rtl w:val="0"/>
              </w:rPr>
              <w:t xml:space="preserve">PopUp thông báo cập nhật KYC hiển thị khi user bấm Mở tài khoản nhưng trạng thái xác thực chưa thành công (isKyc hoặc </w:t>
            </w:r>
            <w:r w:rsidDel="00000000" w:rsidR="00000000" w:rsidRPr="00000000">
              <w:rPr>
                <w:rtl w:val="0"/>
              </w:rPr>
              <w:t xml:space="preserve">isC06Verified</w:t>
            </w:r>
            <w:r w:rsidDel="00000000" w:rsidR="00000000" w:rsidRPr="00000000">
              <w:rPr>
                <w:rtl w:val="0"/>
              </w:rPr>
              <w:t xml:space="preserve"> = </w:t>
            </w:r>
            <w:r w:rsidDel="00000000" w:rsidR="00000000" w:rsidRPr="00000000">
              <w:rPr>
                <w:rtl w:val="0"/>
              </w:rPr>
              <w:t xml:space="preserve">false</w:t>
            </w:r>
            <w:r w:rsidDel="00000000" w:rsidR="00000000" w:rsidRPr="00000000">
              <w:rPr>
                <w:rtl w:val="0"/>
              </w:rPr>
              <w:t xml:space="preserve">)</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360" w:lineRule="auto"/>
              <w:rPr/>
            </w:pPr>
            <w:r w:rsidDel="00000000" w:rsidR="00000000" w:rsidRPr="00000000">
              <w:rPr>
                <w:rtl w:val="0"/>
              </w:rPr>
              <w:t xml:space="preserve">Thông báo</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360" w:lineRule="auto"/>
              <w:rPr/>
            </w:pPr>
            <w:r w:rsidDel="00000000" w:rsidR="00000000" w:rsidRPr="00000000">
              <w:rPr>
                <w:rtl w:val="0"/>
              </w:rPr>
              <w:t xml:space="preserve">Để mở tài khoản Chứng chỉ quỹ, thông tin cá nhân cần thỏa mãn các điều kiện sau:</w:t>
            </w:r>
          </w:p>
          <w:p w:rsidR="00000000" w:rsidDel="00000000" w:rsidP="00000000" w:rsidRDefault="00000000" w:rsidRPr="00000000" w14:paraId="0000042B">
            <w:pPr>
              <w:widowControl w:val="0"/>
              <w:numPr>
                <w:ilvl w:val="0"/>
                <w:numId w:val="23"/>
              </w:numPr>
              <w:spacing w:line="360" w:lineRule="auto"/>
              <w:ind w:left="425.1968503937013" w:hanging="360"/>
              <w:rPr>
                <w:u w:val="none"/>
              </w:rPr>
            </w:pPr>
            <w:r w:rsidDel="00000000" w:rsidR="00000000" w:rsidRPr="00000000">
              <w:rPr>
                <w:rtl w:val="0"/>
              </w:rPr>
              <w:t xml:space="preserve">CCCD đã được xác thực thành công</w:t>
            </w:r>
          </w:p>
          <w:p w:rsidR="00000000" w:rsidDel="00000000" w:rsidP="00000000" w:rsidRDefault="00000000" w:rsidRPr="00000000" w14:paraId="0000042C">
            <w:pPr>
              <w:widowControl w:val="0"/>
              <w:numPr>
                <w:ilvl w:val="0"/>
                <w:numId w:val="23"/>
              </w:numPr>
              <w:spacing w:line="360" w:lineRule="auto"/>
              <w:ind w:left="425.1968503937013" w:hanging="360"/>
              <w:rPr>
                <w:u w:val="none"/>
              </w:rPr>
            </w:pPr>
            <w:r w:rsidDel="00000000" w:rsidR="00000000" w:rsidRPr="00000000">
              <w:rPr>
                <w:rtl w:val="0"/>
              </w:rPr>
              <w:t xml:space="preserve">Đầy đủ thông tin họ và tên (bao gồm dấu)</w:t>
            </w:r>
          </w:p>
          <w:p w:rsidR="00000000" w:rsidDel="00000000" w:rsidP="00000000" w:rsidRDefault="00000000" w:rsidRPr="00000000" w14:paraId="0000042D">
            <w:pPr>
              <w:widowControl w:val="0"/>
              <w:numPr>
                <w:ilvl w:val="0"/>
                <w:numId w:val="23"/>
              </w:numPr>
              <w:spacing w:line="360" w:lineRule="auto"/>
              <w:ind w:left="425.1968503937013" w:hanging="360"/>
              <w:rPr>
                <w:u w:val="none"/>
              </w:rPr>
            </w:pPr>
            <w:r w:rsidDel="00000000" w:rsidR="00000000" w:rsidRPr="00000000">
              <w:rPr>
                <w:rtl w:val="0"/>
              </w:rPr>
              <w:t xml:space="preserve">Đầy đủ thông tin ngày tháng năm sinh</w:t>
            </w:r>
          </w:p>
          <w:p w:rsidR="00000000" w:rsidDel="00000000" w:rsidP="00000000" w:rsidRDefault="00000000" w:rsidRPr="00000000" w14:paraId="0000042E">
            <w:pPr>
              <w:widowControl w:val="0"/>
              <w:numPr>
                <w:ilvl w:val="0"/>
                <w:numId w:val="23"/>
              </w:numPr>
              <w:spacing w:line="360" w:lineRule="auto"/>
              <w:ind w:left="425.1968503937013" w:hanging="360"/>
              <w:rPr>
                <w:u w:val="none"/>
              </w:rPr>
            </w:pPr>
            <w:r w:rsidDel="00000000" w:rsidR="00000000" w:rsidRPr="00000000">
              <w:rPr>
                <w:rtl w:val="0"/>
              </w:rPr>
              <w:t xml:space="preserve">Địa chỉ liên hệ nhiều hơn 15 ký tự</w:t>
            </w:r>
          </w:p>
          <w:p w:rsidR="00000000" w:rsidDel="00000000" w:rsidP="00000000" w:rsidRDefault="00000000" w:rsidRPr="00000000" w14:paraId="0000042F">
            <w:pPr>
              <w:widowControl w:val="0"/>
              <w:spacing w:line="360" w:lineRule="auto"/>
              <w:rPr/>
            </w:pPr>
            <w:r w:rsidDel="00000000" w:rsidR="00000000" w:rsidRPr="00000000">
              <w:rPr>
                <w:rtl w:val="0"/>
              </w:rPr>
              <w:t xml:space="preserve">Bạn vui lòng cập nhật và kiểm tra lại thông tin cá nhân để tiếp tục mở tài khoản Chứng chỉ quỹ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360" w:lineRule="auto"/>
              <w:rPr/>
            </w:pPr>
            <w:r w:rsidDel="00000000" w:rsidR="00000000" w:rsidRPr="00000000">
              <w:rPr>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360" w:lineRule="auto"/>
              <w:rPr/>
            </w:pPr>
            <w:r w:rsidDel="00000000" w:rsidR="00000000" w:rsidRPr="00000000">
              <w:rPr>
                <w:rtl w:val="0"/>
              </w:rPr>
              <w:t xml:space="preserve">Cập nhật ngay.</w:t>
            </w:r>
          </w:p>
          <w:p w:rsidR="00000000" w:rsidDel="00000000" w:rsidP="00000000" w:rsidRDefault="00000000" w:rsidRPr="00000000" w14:paraId="00000433">
            <w:pPr>
              <w:widowControl w:val="0"/>
              <w:spacing w:line="360" w:lineRule="auto"/>
              <w:rPr/>
            </w:pPr>
            <w:r w:rsidDel="00000000" w:rsidR="00000000" w:rsidRPr="00000000">
              <w:rPr>
                <w:rtl w:val="0"/>
              </w:rPr>
              <w:t xml:space="preserve">Khi click, điều hướng đi eKYC.</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360" w:lineRule="auto"/>
              <w:rPr/>
            </w:pPr>
            <w:r w:rsidDel="00000000" w:rsidR="00000000" w:rsidRPr="00000000">
              <w:rPr>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360" w:lineRule="auto"/>
              <w:rPr/>
            </w:pPr>
            <w:r w:rsidDel="00000000" w:rsidR="00000000" w:rsidRPr="00000000">
              <w:rPr>
                <w:rtl w:val="0"/>
              </w:rPr>
              <w:t xml:space="preserve">Về trang chủ.</w:t>
            </w:r>
          </w:p>
          <w:p w:rsidR="00000000" w:rsidDel="00000000" w:rsidP="00000000" w:rsidRDefault="00000000" w:rsidRPr="00000000" w14:paraId="00000437">
            <w:pPr>
              <w:widowControl w:val="0"/>
              <w:spacing w:line="360" w:lineRule="auto"/>
              <w:rPr/>
            </w:pPr>
            <w:r w:rsidDel="00000000" w:rsidR="00000000" w:rsidRPr="00000000">
              <w:rPr>
                <w:rtl w:val="0"/>
              </w:rPr>
              <w:t xml:space="preserve">Khi click, hiển thị màn hình trang chủ Chứng Chỉ Quỹ,</w:t>
            </w:r>
          </w:p>
        </w:tc>
      </w:tr>
    </w:tbl>
    <w:p w:rsidR="00000000" w:rsidDel="00000000" w:rsidP="00000000" w:rsidRDefault="00000000" w:rsidRPr="00000000" w14:paraId="00000438">
      <w:pPr>
        <w:pStyle w:val="Heading3"/>
        <w:ind w:left="0" w:firstLine="0"/>
        <w:rPr>
          <w:rFonts w:ascii="Montserrat" w:cs="Montserrat" w:eastAsia="Montserrat" w:hAnsi="Montserrat"/>
        </w:rPr>
      </w:pPr>
      <w:bookmarkStart w:colFirst="0" w:colLast="0" w:name="_heading=h.2s8eyo1" w:id="52"/>
      <w:bookmarkEnd w:id="52"/>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4"/>
        <w:numPr>
          <w:ilvl w:val="2"/>
          <w:numId w:val="75"/>
        </w:numPr>
        <w:ind w:left="708.6614173228347" w:hanging="150"/>
        <w:rPr/>
      </w:pPr>
      <w:bookmarkStart w:colFirst="0" w:colLast="0" w:name="_heading=h.17dp8vu" w:id="53"/>
      <w:bookmarkEnd w:id="53"/>
      <w:r w:rsidDel="00000000" w:rsidR="00000000" w:rsidRPr="00000000">
        <w:rPr>
          <w:rtl w:val="0"/>
        </w:rPr>
        <w:t xml:space="preserve">Bottomsheet Mở tài khoản</w:t>
      </w:r>
    </w:p>
    <w:p w:rsidR="00000000" w:rsidDel="00000000" w:rsidP="00000000" w:rsidRDefault="00000000" w:rsidRPr="00000000" w14:paraId="0000043A">
      <w:pPr>
        <w:ind w:left="0" w:firstLine="0"/>
        <w:rPr>
          <w:rFonts w:ascii="Montserrat" w:cs="Montserrat" w:eastAsia="Montserrat" w:hAnsi="Montserrat"/>
        </w:rPr>
      </w:pPr>
      <w:r w:rsidDel="00000000" w:rsidR="00000000" w:rsidRPr="00000000">
        <w:rPr>
          <w:rtl w:val="0"/>
        </w:rPr>
      </w:r>
    </w:p>
    <w:tbl>
      <w:tblPr>
        <w:tblStyle w:val="Table27"/>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380"/>
        <w:gridCol w:w="3600"/>
        <w:tblGridChange w:id="0">
          <w:tblGrid>
            <w:gridCol w:w="4050"/>
            <w:gridCol w:w="1380"/>
            <w:gridCol w:w="360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3657600"/>
                  <wp:effectExtent b="0" l="0" r="0" t="0"/>
                  <wp:docPr id="120" name="image103.png"/>
                  <a:graphic>
                    <a:graphicData uri="http://schemas.openxmlformats.org/drawingml/2006/picture">
                      <pic:pic>
                        <pic:nvPicPr>
                          <pic:cNvPr id="0" name="image103.png"/>
                          <pic:cNvPicPr preferRelativeResize="0"/>
                        </pic:nvPicPr>
                        <pic:blipFill>
                          <a:blip r:embed="rId37"/>
                          <a:srcRect b="0" l="0" r="0" t="0"/>
                          <a:stretch>
                            <a:fillRect/>
                          </a:stretch>
                        </pic:blipFill>
                        <pic:spPr>
                          <a:xfrm>
                            <a:off x="0" y="0"/>
                            <a:ext cx="2438400" cy="3657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Mua/Bán chứng chỉ quỹ nhưng chưa có tài khoản chứng chỉ quỹ theo mô hình mới.</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360" w:lineRule="auto"/>
              <w:ind w:left="0" w:firstLine="0"/>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Bạn cần mở tài khoản để tiếp tục giao dịch chứng chỉ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360" w:lineRule="auto"/>
              <w:ind w:left="0" w:right="53.62204724409423"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 thay đổi mô hình phân phối để đem lại cho bạn trải nghiệm tuyệt vời hơn. Giờ đây, thay vì mở nhiều tài khoản để mua các quỹ khác nhau, bạn chỉ cần mở một tài khoản duy nhất với Công ty Cổ phần Chứng khoán CV (CVS).</w:t>
            </w:r>
          </w:p>
          <w:p w:rsidR="00000000" w:rsidDel="00000000" w:rsidP="00000000" w:rsidRDefault="00000000" w:rsidRPr="00000000" w14:paraId="00000450">
            <w:pPr>
              <w:widowControl w:val="0"/>
              <w:numPr>
                <w:ilvl w:val="0"/>
                <w:numId w:val="78"/>
              </w:numPr>
              <w:spacing w:line="360" w:lineRule="auto"/>
              <w:ind w:left="283.4645669291342" w:right="53.62204724409423"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Chỉ cần 1 phút để mở tài khoản miễn phí.</w:t>
            </w:r>
          </w:p>
          <w:p w:rsidR="00000000" w:rsidDel="00000000" w:rsidP="00000000" w:rsidRDefault="00000000" w:rsidRPr="00000000" w14:paraId="00000451">
            <w:pPr>
              <w:widowControl w:val="0"/>
              <w:numPr>
                <w:ilvl w:val="0"/>
                <w:numId w:val="78"/>
              </w:numPr>
              <w:spacing w:line="360" w:lineRule="auto"/>
              <w:ind w:left="283.4645669291342" w:right="53.62204724409423"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an toàn, minh bạch và được bảo vệ quyền lợi bởi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 </w:t>
            </w:r>
          </w:p>
          <w:p w:rsidR="00000000" w:rsidDel="00000000" w:rsidP="00000000" w:rsidRDefault="00000000" w:rsidRPr="00000000" w14:paraId="00000455">
            <w:pPr>
              <w:widowControl w:val="0"/>
              <w:spacing w:line="360" w:lineRule="auto"/>
              <w:ind w:left="0" w:firstLine="0"/>
              <w:rPr>
                <w:rFonts w:ascii="Montserrat" w:cs="Montserrat" w:eastAsia="Montserrat" w:hAnsi="Montserrat"/>
              </w:rPr>
            </w:pPr>
            <w:r w:rsidDel="00000000" w:rsidR="00000000" w:rsidRPr="00000000">
              <w:rPr>
                <w:rtl w:val="0"/>
              </w:rPr>
            </w:r>
          </w:p>
        </w:tc>
      </w:tr>
    </w:tbl>
    <w:p w:rsidR="00000000" w:rsidDel="00000000" w:rsidP="00000000" w:rsidRDefault="00000000" w:rsidRPr="00000000" w14:paraId="00000456">
      <w:pPr>
        <w:pStyle w:val="Heading3"/>
        <w:ind w:left="0" w:firstLine="0"/>
        <w:rPr>
          <w:rFonts w:ascii="Montserrat" w:cs="Montserrat" w:eastAsia="Montserrat" w:hAnsi="Montserrat"/>
        </w:rPr>
      </w:pPr>
      <w:bookmarkStart w:colFirst="0" w:colLast="0" w:name="_heading=h.9x0weitvlqno" w:id="54"/>
      <w:bookmarkEnd w:id="54"/>
      <w:r w:rsidDel="00000000" w:rsidR="00000000" w:rsidRPr="00000000">
        <w:br w:type="page"/>
      </w:r>
      <w:r w:rsidDel="00000000" w:rsidR="00000000" w:rsidRPr="00000000">
        <w:rPr>
          <w:rtl w:val="0"/>
        </w:rPr>
      </w:r>
    </w:p>
    <w:p w:rsidR="00000000" w:rsidDel="00000000" w:rsidP="00000000" w:rsidRDefault="00000000" w:rsidRPr="00000000" w14:paraId="00000457">
      <w:pPr>
        <w:pStyle w:val="Heading4"/>
        <w:numPr>
          <w:ilvl w:val="2"/>
          <w:numId w:val="75"/>
        </w:numPr>
        <w:ind w:left="708.6614173228347" w:hanging="150"/>
        <w:rPr/>
      </w:pPr>
      <w:bookmarkStart w:colFirst="0" w:colLast="0" w:name="_heading=h.9tu3lgvfncy3" w:id="55"/>
      <w:bookmarkEnd w:id="55"/>
      <w:r w:rsidDel="00000000" w:rsidR="00000000" w:rsidRPr="00000000">
        <w:rPr>
          <w:rtl w:val="0"/>
        </w:rPr>
        <w:t xml:space="preserve">Bottomsheet Cập nhật mới</w:t>
      </w:r>
    </w:p>
    <w:p w:rsidR="00000000" w:rsidDel="00000000" w:rsidP="00000000" w:rsidRDefault="00000000" w:rsidRPr="00000000" w14:paraId="00000458">
      <w:pPr>
        <w:ind w:left="0" w:firstLine="0"/>
        <w:rPr>
          <w:rFonts w:ascii="Montserrat" w:cs="Montserrat" w:eastAsia="Montserrat" w:hAnsi="Montserrat"/>
        </w:rPr>
      </w:pPr>
      <w:r w:rsidDel="00000000" w:rsidR="00000000" w:rsidRPr="00000000">
        <w:rPr>
          <w:rtl w:val="0"/>
        </w:rPr>
      </w:r>
    </w:p>
    <w:tbl>
      <w:tblPr>
        <w:tblStyle w:val="Table2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45"/>
        <w:gridCol w:w="1365"/>
        <w:gridCol w:w="3720"/>
        <w:tblGridChange w:id="0">
          <w:tblGrid>
            <w:gridCol w:w="3945"/>
            <w:gridCol w:w="1365"/>
            <w:gridCol w:w="372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00300" cy="5345150"/>
                  <wp:effectExtent b="0" l="0" r="0" t="0"/>
                  <wp:docPr id="96"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2400300" cy="534515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Mua/Bán chứng chỉ quỹ, và user có tài khoản chứng chỉ quỹ cũ nhưng chưa có tài khoản theo mô hình mới.</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360" w:lineRule="auto"/>
              <w:ind w:left="0" w:firstLine="0"/>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Tại sao phải mở tài khoản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360" w:lineRule="auto"/>
              <w:ind w:left="0" w:right="53.62204724409423"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 thay đổi mô hình phân phối để đem lại cho bạn trải nghiệm tuyệt vời hơn. Giờ đây, thay vì mở nhiều tài khoản để mua các quỹ khác nhau, bạn chỉ cần mở một tài khoản duy nhất với Công ty Cổ phần Chứng khoán CV (CVS).</w:t>
            </w:r>
          </w:p>
          <w:p w:rsidR="00000000" w:rsidDel="00000000" w:rsidP="00000000" w:rsidRDefault="00000000" w:rsidRPr="00000000" w14:paraId="0000046E">
            <w:pPr>
              <w:widowControl w:val="0"/>
              <w:numPr>
                <w:ilvl w:val="0"/>
                <w:numId w:val="78"/>
              </w:numPr>
              <w:spacing w:line="360" w:lineRule="auto"/>
              <w:ind w:left="283.4645669291342" w:right="53.62204724409423"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Chỉ cần 1 phút để mở tài khoản miễn phí.</w:t>
            </w:r>
          </w:p>
          <w:p w:rsidR="00000000" w:rsidDel="00000000" w:rsidP="00000000" w:rsidRDefault="00000000" w:rsidRPr="00000000" w14:paraId="0000046F">
            <w:pPr>
              <w:widowControl w:val="0"/>
              <w:numPr>
                <w:ilvl w:val="0"/>
                <w:numId w:val="78"/>
              </w:numPr>
              <w:spacing w:line="360" w:lineRule="auto"/>
              <w:ind w:left="283.4645669291342" w:right="53.62204724409423"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an toàn, minh bạch và được bảo vệ quyền lợi bởi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thiệu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CVS là công ty chứng khoán được UBCKNN cấp Giấy phép thành lập và hoạt động hợp pháp tại Việt Nam (Giấy phép thành lập và hoạt động số 105/UBCK-GP ngày 25/03/2009; Giấy phép  điều chỉnh Giấy phép thành lập và hoạt động số 29/GPĐC-UBCK ngày 10/05/2024).</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Lưu ý về tài khoản cũ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cũ sẽ không thể thực hiện giao dịch mua mới, nhưng bạn vẫn có thể bán chứng chỉ quỹ nếu cần.</w:t>
            </w:r>
          </w:p>
          <w:p w:rsidR="00000000" w:rsidDel="00000000" w:rsidP="00000000" w:rsidRDefault="00000000" w:rsidRPr="00000000" w14:paraId="000004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Bạn vẫn có thể xem lại hợp đồng và thông tin các tài khoản cũ trong mục Tiện ích.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bl>
    <w:p w:rsidR="00000000" w:rsidDel="00000000" w:rsidP="00000000" w:rsidRDefault="00000000" w:rsidRPr="00000000" w14:paraId="00000480">
      <w:pPr>
        <w:pStyle w:val="Heading3"/>
        <w:spacing w:line="360" w:lineRule="auto"/>
        <w:ind w:left="0" w:firstLine="0"/>
        <w:rPr/>
      </w:pPr>
      <w:bookmarkStart w:colFirst="0" w:colLast="0" w:name="_heading=h.hmjli1s80r82" w:id="56"/>
      <w:bookmarkEnd w:id="56"/>
      <w:r w:rsidDel="00000000" w:rsidR="00000000" w:rsidRPr="00000000">
        <w:br w:type="page"/>
      </w:r>
      <w:r w:rsidDel="00000000" w:rsidR="00000000" w:rsidRPr="00000000">
        <w:rPr>
          <w:rtl w:val="0"/>
        </w:rPr>
      </w:r>
    </w:p>
    <w:p w:rsidR="00000000" w:rsidDel="00000000" w:rsidP="00000000" w:rsidRDefault="00000000" w:rsidRPr="00000000" w14:paraId="00000481">
      <w:pPr>
        <w:pStyle w:val="Heading4"/>
        <w:numPr>
          <w:ilvl w:val="2"/>
          <w:numId w:val="75"/>
        </w:numPr>
        <w:ind w:left="708.6614173228347" w:hanging="150"/>
        <w:rPr/>
      </w:pPr>
      <w:bookmarkStart w:colFirst="0" w:colLast="0" w:name="_heading=h.26in1rg" w:id="57"/>
      <w:bookmarkEnd w:id="57"/>
      <w:r w:rsidDel="00000000" w:rsidR="00000000" w:rsidRPr="00000000">
        <w:rPr>
          <w:rtl w:val="0"/>
        </w:rPr>
        <w:t xml:space="preserve">Scr: Form đăng ký (Get Consent)</w:t>
      </w:r>
    </w:p>
    <w:p w:rsidR="00000000" w:rsidDel="00000000" w:rsidP="00000000" w:rsidRDefault="00000000" w:rsidRPr="00000000" w14:paraId="00000482">
      <w:pPr>
        <w:ind w:left="0" w:firstLine="0"/>
        <w:rPr>
          <w:rFonts w:ascii="Montserrat" w:cs="Montserrat" w:eastAsia="Montserrat" w:hAnsi="Montserrat"/>
        </w:rPr>
      </w:pPr>
      <w:r w:rsidDel="00000000" w:rsidR="00000000" w:rsidRPr="00000000">
        <w:rPr>
          <w:rtl w:val="0"/>
        </w:rPr>
      </w:r>
    </w:p>
    <w:tbl>
      <w:tblPr>
        <w:tblStyle w:val="Table2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740"/>
        <w:gridCol w:w="3240"/>
        <w:tblGridChange w:id="0">
          <w:tblGrid>
            <w:gridCol w:w="4050"/>
            <w:gridCol w:w="1740"/>
            <w:gridCol w:w="324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981700"/>
                  <wp:effectExtent b="0" l="0" r="0" t="0"/>
                  <wp:docPr id="75"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2438400" cy="59817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truy cập vào luồng mở tài khoản, đã eKYC thành công và chưa get consent.</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Header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Kiểm tra và bổ sung thông tin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điều hướng về “Trang chủ”.</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Introduction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Logo đại lý phân phối - Công ty Cổ phần Chứng khoán CV (CVS)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Cổ phần Chứng khoán CV (CVS) cần các thông tin dưới đây để giúp bạn 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Information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Info: </w:t>
            </w:r>
            <w:r w:rsidDel="00000000" w:rsidR="00000000" w:rsidRPr="00000000">
              <w:rPr>
                <w:rFonts w:ascii="Montserrat" w:cs="Montserrat" w:eastAsia="Montserrat" w:hAnsi="Montserrat"/>
                <w:rtl w:val="0"/>
              </w:rPr>
              <w:t xml:space="preserve">Họ và tên dưới đây cần trùng và khớp dấu với thông tin trên CCCD của bạn.</w:t>
            </w:r>
          </w:p>
          <w:p w:rsidR="00000000" w:rsidDel="00000000" w:rsidP="00000000" w:rsidRDefault="00000000" w:rsidRPr="00000000" w14:paraId="000004A4">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A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đăng ký của user lấy từ KYC gồm:</w:t>
            </w:r>
          </w:p>
          <w:p w:rsidR="00000000" w:rsidDel="00000000" w:rsidP="00000000" w:rsidRDefault="00000000" w:rsidRPr="00000000" w14:paraId="000004A6">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Họ và tên</w:t>
            </w:r>
            <w:r w:rsidDel="00000000" w:rsidR="00000000" w:rsidRPr="00000000">
              <w:rPr>
                <w:rtl w:val="0"/>
              </w:rPr>
            </w:r>
          </w:p>
          <w:p w:rsidR="00000000" w:rsidDel="00000000" w:rsidP="00000000" w:rsidRDefault="00000000" w:rsidRPr="00000000" w14:paraId="000004A7">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Số điện thoại</w:t>
            </w:r>
            <w:r w:rsidDel="00000000" w:rsidR="00000000" w:rsidRPr="00000000">
              <w:rPr>
                <w:rtl w:val="0"/>
              </w:rPr>
            </w:r>
          </w:p>
          <w:p w:rsidR="00000000" w:rsidDel="00000000" w:rsidP="00000000" w:rsidRDefault="00000000" w:rsidRPr="00000000" w14:paraId="000004A8">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Số CMND/CCCD</w:t>
            </w:r>
            <w:r w:rsidDel="00000000" w:rsidR="00000000" w:rsidRPr="00000000">
              <w:rPr>
                <w:rtl w:val="0"/>
              </w:rPr>
            </w:r>
          </w:p>
          <w:p w:rsidR="00000000" w:rsidDel="00000000" w:rsidP="00000000" w:rsidRDefault="00000000" w:rsidRPr="00000000" w14:paraId="000004A9">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Loại giấy tờ</w:t>
            </w:r>
            <w:r w:rsidDel="00000000" w:rsidR="00000000" w:rsidRPr="00000000">
              <w:rPr>
                <w:rtl w:val="0"/>
              </w:rPr>
            </w:r>
          </w:p>
          <w:p w:rsidR="00000000" w:rsidDel="00000000" w:rsidP="00000000" w:rsidRDefault="00000000" w:rsidRPr="00000000" w14:paraId="000004AA">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Ngày sinh</w:t>
            </w:r>
          </w:p>
          <w:p w:rsidR="00000000" w:rsidDel="00000000" w:rsidP="00000000" w:rsidRDefault="00000000" w:rsidRPr="00000000" w14:paraId="000004AB">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AC">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b w:val="1"/>
                <w:i w:val="1"/>
                <w:rtl w:val="0"/>
              </w:rPr>
              <w:t xml:space="preserve">Lưu ý:</w:t>
            </w:r>
            <w:r w:rsidDel="00000000" w:rsidR="00000000" w:rsidRPr="00000000">
              <w:rPr>
                <w:rFonts w:ascii="Montserrat" w:cs="Montserrat" w:eastAsia="Montserrat" w:hAnsi="Montserrat"/>
                <w:i w:val="1"/>
                <w:rtl w:val="0"/>
              </w:rPr>
              <w:t xml:space="preserve"> màn hình này sẽ theo format team Consent, chỉ cần đảm bảo có đủ và chính xác các thông tin trên. </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“Xem thêm” hiển thị thêm thông tin cá nhân lấy từ KYC:</w:t>
            </w:r>
          </w:p>
          <w:p w:rsidR="00000000" w:rsidDel="00000000" w:rsidP="00000000" w:rsidRDefault="00000000" w:rsidRPr="00000000" w14:paraId="000004B0">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Giới tính</w:t>
            </w:r>
          </w:p>
          <w:p w:rsidR="00000000" w:rsidDel="00000000" w:rsidP="00000000" w:rsidRDefault="00000000" w:rsidRPr="00000000" w14:paraId="000004B1">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Địa chỉ thường trú</w:t>
            </w:r>
          </w:p>
          <w:p w:rsidR="00000000" w:rsidDel="00000000" w:rsidP="00000000" w:rsidRDefault="00000000" w:rsidRPr="00000000" w14:paraId="000004B2">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Ngày cấp</w:t>
            </w:r>
          </w:p>
          <w:p w:rsidR="00000000" w:rsidDel="00000000" w:rsidP="00000000" w:rsidRDefault="00000000" w:rsidRPr="00000000" w14:paraId="000004B3">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Nơi cấp</w:t>
            </w:r>
          </w:p>
          <w:p w:rsidR="00000000" w:rsidDel="00000000" w:rsidP="00000000" w:rsidRDefault="00000000" w:rsidRPr="00000000" w14:paraId="000004B4">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i w:val="1"/>
                <w:rtl w:val="0"/>
              </w:rPr>
              <w:t xml:space="preserve">Lưu ý:</w:t>
            </w:r>
            <w:r w:rsidDel="00000000" w:rsidR="00000000" w:rsidRPr="00000000">
              <w:rPr>
                <w:rFonts w:ascii="Montserrat" w:cs="Montserrat" w:eastAsia="Montserrat" w:hAnsi="Montserrat"/>
                <w:i w:val="1"/>
                <w:rtl w:val="0"/>
              </w:rPr>
              <w:t xml:space="preserve"> màn hình này sẽ theo format team Consent, chỉ cần đảm bảo có đủ và chính xác các thông tin trên. </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KYC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 Thông tin chưa chính xác?</w:t>
            </w:r>
          </w:p>
          <w:p w:rsidR="00000000" w:rsidDel="00000000" w:rsidP="00000000" w:rsidRDefault="00000000" w:rsidRPr="00000000" w14:paraId="000004B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CTA: Chỉnh sửa. Sau khi click, điều hướng đi KYC với </w:t>
            </w:r>
            <w:r w:rsidDel="00000000" w:rsidR="00000000" w:rsidRPr="00000000">
              <w:rPr>
                <w:rFonts w:ascii="Montserrat" w:cs="Montserrat" w:eastAsia="Montserrat" w:hAnsi="Montserrat"/>
                <w:b w:val="1"/>
                <w:rtl w:val="0"/>
              </w:rPr>
              <w:t xml:space="preserve">Config4</w:t>
            </w:r>
            <w:r w:rsidDel="00000000" w:rsidR="00000000" w:rsidRPr="00000000">
              <w:rPr>
                <w:rtl w:val="0"/>
              </w:rPr>
            </w:r>
          </w:p>
          <w:p w:rsidR="00000000" w:rsidDel="00000000" w:rsidP="00000000" w:rsidRDefault="00000000" w:rsidRPr="00000000" w14:paraId="000004B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4B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4B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NFC_ONLY.</w:t>
            </w:r>
          </w:p>
          <w:p w:rsidR="00000000" w:rsidDel="00000000" w:rsidP="00000000" w:rsidRDefault="00000000" w:rsidRPr="00000000" w14:paraId="000004BD">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BE">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u w:val="single"/>
                <w:rtl w:val="0"/>
              </w:rPr>
              <w:t xml:space="preserve">Ghi chú: </w:t>
            </w:r>
            <w:r w:rsidDel="00000000" w:rsidR="00000000" w:rsidRPr="00000000">
              <w:rPr>
                <w:rFonts w:ascii="Montserrat" w:cs="Montserrat" w:eastAsia="Montserrat" w:hAnsi="Montserrat"/>
                <w:i w:val="1"/>
                <w:rtl w:val="0"/>
              </w:rPr>
              <w:t xml:space="preserve">hiện tại đang ẩn đi và không triển khai phần này.</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và yêu cầu user nhập các thông tin liên hệ gồm:</w:t>
            </w:r>
          </w:p>
          <w:p w:rsidR="00000000" w:rsidDel="00000000" w:rsidP="00000000" w:rsidRDefault="00000000" w:rsidRPr="00000000" w14:paraId="000004C2">
            <w:pPr>
              <w:widowControl w:val="0"/>
              <w:numPr>
                <w:ilvl w:val="0"/>
                <w:numId w:val="77"/>
              </w:numPr>
              <w:spacing w:line="360" w:lineRule="auto"/>
              <w:ind w:left="283.4645669291342" w:hanging="283.4645669291342"/>
              <w:rPr>
                <w:rFonts w:ascii="Montserrat" w:cs="Montserrat" w:eastAsia="Montserrat" w:hAnsi="Montserrat"/>
              </w:rPr>
            </w:pPr>
            <w:r w:rsidDel="00000000" w:rsidR="00000000" w:rsidRPr="00000000">
              <w:rPr>
                <w:rFonts w:ascii="Montserrat" w:cs="Montserrat" w:eastAsia="Montserrat" w:hAnsi="Montserrat"/>
                <w:b w:val="1"/>
                <w:rtl w:val="0"/>
              </w:rPr>
              <w:t xml:space="preserve">Địa chỉ: </w:t>
            </w:r>
            <w:r w:rsidDel="00000000" w:rsidR="00000000" w:rsidRPr="00000000">
              <w:rPr>
                <w:rFonts w:ascii="Montserrat" w:cs="Montserrat" w:eastAsia="Montserrat" w:hAnsi="Montserrat"/>
                <w:rtl w:val="0"/>
              </w:rPr>
              <w:t xml:space="preserve">Mặc định là địa chỉ thường trú của user lấy từ KYC.</w:t>
            </w:r>
          </w:p>
          <w:p w:rsidR="00000000" w:rsidDel="00000000" w:rsidP="00000000" w:rsidRDefault="00000000" w:rsidRPr="00000000" w14:paraId="000004C3">
            <w:pPr>
              <w:widowControl w:val="0"/>
              <w:numPr>
                <w:ilvl w:val="0"/>
                <w:numId w:val="77"/>
              </w:numPr>
              <w:spacing w:line="360" w:lineRule="auto"/>
              <w:ind w:left="283.4645669291342" w:hanging="283.4645669291342"/>
              <w:rPr>
                <w:rFonts w:ascii="Montserrat" w:cs="Montserrat" w:eastAsia="Montserrat" w:hAnsi="Montserrat"/>
              </w:rPr>
            </w:pPr>
            <w:r w:rsidDel="00000000" w:rsidR="00000000" w:rsidRPr="00000000">
              <w:rPr>
                <w:rFonts w:ascii="Montserrat" w:cs="Montserrat" w:eastAsia="Montserrat" w:hAnsi="Montserrat"/>
                <w:b w:val="1"/>
                <w:rtl w:val="0"/>
              </w:rPr>
              <w:t xml:space="preserve">Email:</w:t>
            </w:r>
            <w:r w:rsidDel="00000000" w:rsidR="00000000" w:rsidRPr="00000000">
              <w:rPr>
                <w:rFonts w:ascii="Montserrat" w:cs="Montserrat" w:eastAsia="Montserrat" w:hAnsi="Montserrat"/>
                <w:rtl w:val="0"/>
              </w:rPr>
              <w:t xml:space="preserve"> Mặc định là email lấy từ User Profile MoMo (nếu có).</w:t>
            </w:r>
          </w:p>
          <w:p w:rsidR="00000000" w:rsidDel="00000000" w:rsidP="00000000" w:rsidRDefault="00000000" w:rsidRPr="00000000" w14:paraId="000004C4">
            <w:pPr>
              <w:widowControl w:val="0"/>
              <w:numPr>
                <w:ilvl w:val="0"/>
                <w:numId w:val="29"/>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Nếu nhập email không đúng định dạng: hiển thị inline message: “Vui lòng nhập email đúng định dạng.”</w:t>
            </w:r>
          </w:p>
          <w:p w:rsidR="00000000" w:rsidDel="00000000" w:rsidP="00000000" w:rsidRDefault="00000000" w:rsidRPr="00000000" w14:paraId="000004C5">
            <w:pPr>
              <w:widowControl w:val="0"/>
              <w:numPr>
                <w:ilvl w:val="0"/>
                <w:numId w:val="29"/>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Nếu không có thông tin này:  khi user bấm, CTA Tiếp tục, hiển thị inline message “Vui lòng không để trống email.”</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Tiếp tục.</w:t>
            </w:r>
          </w:p>
          <w:p w:rsidR="00000000" w:rsidDel="00000000" w:rsidP="00000000" w:rsidRDefault="00000000" w:rsidRPr="00000000" w14:paraId="000004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Mặc định CTA enable.</w:t>
            </w:r>
          </w:p>
          <w:p w:rsidR="00000000" w:rsidDel="00000000" w:rsidP="00000000" w:rsidRDefault="00000000" w:rsidRPr="00000000" w14:paraId="000004CA">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C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kiểm tra lại các thông tin bắt buộc, nếu chưa có, hiển thị inline message yêu cầu nhập (áp dụng cho Địa chỉ liên hệ, Email).</w:t>
              <w:br w:type="textWrapping"/>
            </w:r>
          </w:p>
          <w:p w:rsidR="00000000" w:rsidDel="00000000" w:rsidP="00000000" w:rsidRDefault="00000000" w:rsidRPr="00000000" w14:paraId="000004C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“Ký hợp đồng”.</w:t>
            </w:r>
          </w:p>
        </w:tc>
      </w:tr>
    </w:tbl>
    <w:p w:rsidR="00000000" w:rsidDel="00000000" w:rsidP="00000000" w:rsidRDefault="00000000" w:rsidRPr="00000000" w14:paraId="000004CD">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CE">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4CF">
      <w:pPr>
        <w:pStyle w:val="Heading3"/>
        <w:ind w:left="0" w:firstLine="0"/>
        <w:rPr/>
      </w:pPr>
      <w:bookmarkStart w:colFirst="0" w:colLast="0" w:name="_heading=h.w701ff8v30ll" w:id="58"/>
      <w:bookmarkEnd w:id="58"/>
      <w:r w:rsidDel="00000000" w:rsidR="00000000" w:rsidRPr="00000000">
        <w:br w:type="page"/>
      </w:r>
      <w:r w:rsidDel="00000000" w:rsidR="00000000" w:rsidRPr="00000000">
        <w:rPr>
          <w:rtl w:val="0"/>
        </w:rPr>
      </w:r>
    </w:p>
    <w:p w:rsidR="00000000" w:rsidDel="00000000" w:rsidP="00000000" w:rsidRDefault="00000000" w:rsidRPr="00000000" w14:paraId="000004D0">
      <w:pPr>
        <w:pStyle w:val="Heading4"/>
        <w:numPr>
          <w:ilvl w:val="2"/>
          <w:numId w:val="75"/>
        </w:numPr>
        <w:ind w:left="708.6614173228347" w:hanging="150"/>
        <w:rPr/>
      </w:pPr>
      <w:bookmarkStart w:colFirst="0" w:colLast="0" w:name="_heading=h.lnxbz9" w:id="59"/>
      <w:bookmarkEnd w:id="59"/>
      <w:r w:rsidDel="00000000" w:rsidR="00000000" w:rsidRPr="00000000">
        <w:rPr>
          <w:rtl w:val="0"/>
        </w:rPr>
        <w:t xml:space="preserve">Scr: Ký hợp đồng</w:t>
      </w:r>
    </w:p>
    <w:p w:rsidR="00000000" w:rsidDel="00000000" w:rsidP="00000000" w:rsidRDefault="00000000" w:rsidRPr="00000000" w14:paraId="000004D1">
      <w:pPr>
        <w:ind w:left="0" w:firstLine="0"/>
        <w:rPr>
          <w:rFonts w:ascii="Montserrat" w:cs="Montserrat" w:eastAsia="Montserrat" w:hAnsi="Montserrat"/>
        </w:rPr>
      </w:pPr>
      <w:r w:rsidDel="00000000" w:rsidR="00000000" w:rsidRPr="00000000">
        <w:rPr>
          <w:rtl w:val="0"/>
        </w:rPr>
      </w:r>
    </w:p>
    <w:tbl>
      <w:tblPr>
        <w:tblStyle w:val="Table3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ind w:left="0" w:firstLine="0"/>
              <w:rPr>
                <w:rFonts w:ascii="Montserrat" w:cs="Montserrat" w:eastAsia="Montserrat" w:hAnsi="Montserrat"/>
              </w:rPr>
            </w:pPr>
            <w:r w:rsidDel="00000000" w:rsidR="00000000" w:rsidRPr="00000000">
              <w:rPr/>
              <w:drawing>
                <wp:inline distB="114300" distT="114300" distL="114300" distR="114300">
                  <wp:extent cx="2438400" cy="5283200"/>
                  <wp:effectExtent b="0" l="0" r="0" t="0"/>
                  <wp:docPr id="64"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truy cập vào luồng mở tài khoản, đã eKYC thành công và đã get consent.</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quay về màn hình trước đó.</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Hiện tóm tắt các thông tin của user:</w:t>
            </w:r>
          </w:p>
          <w:p w:rsidR="00000000" w:rsidDel="00000000" w:rsidP="00000000" w:rsidRDefault="00000000" w:rsidRPr="00000000" w14:paraId="000004E4">
            <w:pPr>
              <w:widowControl w:val="0"/>
              <w:numPr>
                <w:ilvl w:val="0"/>
                <w:numId w:val="81"/>
              </w:numPr>
              <w:spacing w:line="360" w:lineRule="auto"/>
              <w:ind w:left="425.1968503937013" w:hanging="360"/>
              <w:rPr>
                <w:rFonts w:ascii="Montserrat" w:cs="Montserrat" w:eastAsia="Montserrat" w:hAnsi="Montserrat"/>
              </w:rPr>
            </w:pPr>
            <w:r w:rsidDel="00000000" w:rsidR="00000000" w:rsidRPr="00000000">
              <w:rPr>
                <w:rFonts w:ascii="Montserrat" w:cs="Montserrat" w:eastAsia="Montserrat" w:hAnsi="Montserrat"/>
                <w:rtl w:val="0"/>
              </w:rPr>
              <w:t xml:space="preserve">Họ và tên</w:t>
            </w:r>
            <w:r w:rsidDel="00000000" w:rsidR="00000000" w:rsidRPr="00000000">
              <w:rPr>
                <w:rtl w:val="0"/>
              </w:rPr>
            </w:r>
          </w:p>
          <w:p w:rsidR="00000000" w:rsidDel="00000000" w:rsidP="00000000" w:rsidRDefault="00000000" w:rsidRPr="00000000" w14:paraId="000004E5">
            <w:pPr>
              <w:widowControl w:val="0"/>
              <w:numPr>
                <w:ilvl w:val="0"/>
                <w:numId w:val="81"/>
              </w:numPr>
              <w:spacing w:line="360" w:lineRule="auto"/>
              <w:ind w:left="425.1968503937013" w:hanging="360"/>
              <w:rPr>
                <w:rFonts w:ascii="Montserrat" w:cs="Montserrat" w:eastAsia="Montserrat" w:hAnsi="Montserrat"/>
              </w:rPr>
            </w:pPr>
            <w:r w:rsidDel="00000000" w:rsidR="00000000" w:rsidRPr="00000000">
              <w:rPr>
                <w:rFonts w:ascii="Montserrat" w:cs="Montserrat" w:eastAsia="Montserrat" w:hAnsi="Montserrat"/>
                <w:rtl w:val="0"/>
              </w:rPr>
              <w:t xml:space="preserve">Ngày sinh: DD/MM/YYYY</w:t>
            </w:r>
          </w:p>
          <w:p w:rsidR="00000000" w:rsidDel="00000000" w:rsidP="00000000" w:rsidRDefault="00000000" w:rsidRPr="00000000" w14:paraId="000004E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màn hình </w:t>
            </w:r>
            <w:hyperlink w:anchor="_heading=h.rbti73q6xot5">
              <w:r w:rsidDel="00000000" w:rsidR="00000000" w:rsidRPr="00000000">
                <w:rPr>
                  <w:rFonts w:ascii="Montserrat" w:cs="Montserrat" w:eastAsia="Montserrat" w:hAnsi="Montserrat"/>
                  <w:color w:val="1155cc"/>
                  <w:u w:val="single"/>
                  <w:rtl w:val="0"/>
                </w:rPr>
                <w:t xml:space="preserve">Thông tin đăng ký</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bổ 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bổ sung</w:t>
            </w:r>
          </w:p>
          <w:p w:rsidR="00000000" w:rsidDel="00000000" w:rsidP="00000000" w:rsidRDefault="00000000" w:rsidRPr="00000000" w14:paraId="000004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các thông tin liên quan đến FATCA.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Chữ ký đại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Subtitle: Vui lòng ký tên để hoàn tất mở tài khoản.</w:t>
            </w:r>
          </w:p>
          <w:p w:rsidR="00000000" w:rsidDel="00000000" w:rsidP="00000000" w:rsidRDefault="00000000" w:rsidRPr="00000000" w14:paraId="000004E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thực hiện vẽ chữ kí vào khung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360" w:lineRule="auto"/>
              <w:ind w:left="0" w:firstLine="0"/>
              <w:rPr/>
            </w:pPr>
            <w:r w:rsidDel="00000000" w:rsidR="00000000" w:rsidRPr="00000000">
              <w:rPr>
                <w:rtl w:val="0"/>
              </w:rPr>
              <w:t xml:space="preserve">Mặc định là đã check.</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Hyperlink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Xem hợp đồng</w:t>
            </w:r>
            <w:r w:rsidDel="00000000" w:rsidR="00000000" w:rsidRPr="00000000">
              <w:rPr>
                <w:rtl w:val="0"/>
              </w:rPr>
              <w:t xml:space="preserve">: </w:t>
            </w:r>
            <w:hyperlink r:id="rId41">
              <w:r w:rsidDel="00000000" w:rsidR="00000000" w:rsidRPr="00000000">
                <w:rPr>
                  <w:color w:val="0000ee"/>
                  <w:u w:val="single"/>
                  <w:rtl w:val="0"/>
                </w:rPr>
                <w:t xml:space="preserve">Template HĐ mở TKGD CCQ.docx</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Hyperlink </w:t>
            </w:r>
            <w:r w:rsidDel="00000000" w:rsidR="00000000" w:rsidRPr="00000000">
              <w:rPr>
                <w:rtl w:val="0"/>
              </w:rPr>
              <w:t xml:space="preserve">Chính sách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xem Điều khoản</w:t>
            </w:r>
            <w:r w:rsidDel="00000000" w:rsidR="00000000" w:rsidRPr="00000000">
              <w:rPr>
                <w:rtl w:val="0"/>
              </w:rPr>
              <w:t xml:space="preserve">: </w:t>
            </w:r>
            <w:hyperlink r:id="rId42">
              <w:r w:rsidDel="00000000" w:rsidR="00000000" w:rsidRPr="00000000">
                <w:rPr>
                  <w:color w:val="1155cc"/>
                  <w:u w:val="single"/>
                  <w:rtl w:val="0"/>
                </w:rPr>
                <w:t xml:space="preserve">https://cvs.vn/chinh-sach-bao-ve-du-lieu-ca-nhan</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Tiếp tục.</w:t>
            </w:r>
          </w:p>
          <w:p w:rsidR="00000000" w:rsidDel="00000000" w:rsidP="00000000" w:rsidRDefault="00000000" w:rsidRPr="00000000" w14:paraId="000004F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Button enable chỉ khi user đã </w:t>
            </w:r>
            <w:r w:rsidDel="00000000" w:rsidR="00000000" w:rsidRPr="00000000">
              <w:rPr>
                <w:rFonts w:ascii="Montserrat" w:cs="Montserrat" w:eastAsia="Montserrat" w:hAnsi="Montserrat"/>
                <w:rtl w:val="0"/>
              </w:rPr>
              <w:t xml:space="preserve">kí</w:t>
            </w:r>
            <w:r w:rsidDel="00000000" w:rsidR="00000000" w:rsidRPr="00000000">
              <w:rPr>
                <w:rFonts w:ascii="Montserrat" w:cs="Montserrat" w:eastAsia="Montserrat" w:hAnsi="Montserrat"/>
                <w:rtl w:val="0"/>
              </w:rPr>
              <w:t xml:space="preserve"> và đã xác nhận checkbox. Sau khi click, hiển thị ‘Mở tài khoản thành công”. </w:t>
            </w:r>
          </w:p>
        </w:tc>
      </w:tr>
    </w:tbl>
    <w:p w:rsidR="00000000" w:rsidDel="00000000" w:rsidP="00000000" w:rsidRDefault="00000000" w:rsidRPr="00000000" w14:paraId="000004FC">
      <w:pPr>
        <w:pStyle w:val="Heading4"/>
        <w:numPr>
          <w:ilvl w:val="2"/>
          <w:numId w:val="75"/>
        </w:numPr>
        <w:ind w:left="708.6614173228347" w:hanging="150"/>
        <w:rPr/>
      </w:pPr>
      <w:bookmarkStart w:colFirst="0" w:colLast="0" w:name="_heading=h.rbti73q6xot5" w:id="60"/>
      <w:bookmarkEnd w:id="60"/>
      <w:r w:rsidDel="00000000" w:rsidR="00000000" w:rsidRPr="00000000">
        <w:rPr>
          <w:rtl w:val="0"/>
        </w:rPr>
        <w:t xml:space="preserve">Scr: Thông tin đăng ký</w:t>
      </w:r>
    </w:p>
    <w:tbl>
      <w:tblPr>
        <w:tblStyle w:val="Table3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740"/>
        <w:gridCol w:w="3240"/>
        <w:tblGridChange w:id="0">
          <w:tblGrid>
            <w:gridCol w:w="4050"/>
            <w:gridCol w:w="1740"/>
            <w:gridCol w:w="324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71"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click vào mục Thông tin đăng ký ở màn hình Ký hợp đồng.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76" w:lineRule="auto"/>
              <w:ind w:left="0" w:firstLine="0"/>
              <w:rPr>
                <w:rFonts w:ascii="Montserrat" w:cs="Montserrat" w:eastAsia="Montserrat" w:hAnsi="Montserrat"/>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Header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đăng ký</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trước đó.</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76"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Information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Info: </w:t>
            </w:r>
            <w:r w:rsidDel="00000000" w:rsidR="00000000" w:rsidRPr="00000000">
              <w:rPr>
                <w:rFonts w:ascii="Montserrat" w:cs="Montserrat" w:eastAsia="Montserrat" w:hAnsi="Montserrat"/>
                <w:rtl w:val="0"/>
              </w:rPr>
              <w:t xml:space="preserve">Họ và tên dưới đây cần trùng và khớp dấu với thông tin trên CCCD của bạn.</w:t>
            </w:r>
          </w:p>
          <w:p w:rsidR="00000000" w:rsidDel="00000000" w:rsidP="00000000" w:rsidRDefault="00000000" w:rsidRPr="00000000" w14:paraId="00000515">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1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đăng ký của user lấy từ KYC gồm:</w:t>
            </w:r>
          </w:p>
          <w:p w:rsidR="00000000" w:rsidDel="00000000" w:rsidP="00000000" w:rsidRDefault="00000000" w:rsidRPr="00000000" w14:paraId="00000517">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Họ và tên</w:t>
            </w:r>
          </w:p>
          <w:p w:rsidR="00000000" w:rsidDel="00000000" w:rsidP="00000000" w:rsidRDefault="00000000" w:rsidRPr="00000000" w14:paraId="00000518">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Số điện thoại</w:t>
            </w:r>
          </w:p>
          <w:p w:rsidR="00000000" w:rsidDel="00000000" w:rsidP="00000000" w:rsidRDefault="00000000" w:rsidRPr="00000000" w14:paraId="00000519">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Số CMND/CCCD</w:t>
            </w:r>
          </w:p>
          <w:p w:rsidR="00000000" w:rsidDel="00000000" w:rsidP="00000000" w:rsidRDefault="00000000" w:rsidRPr="00000000" w14:paraId="0000051A">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Loại giấy tờ</w:t>
            </w:r>
          </w:p>
          <w:p w:rsidR="00000000" w:rsidDel="00000000" w:rsidP="00000000" w:rsidRDefault="00000000" w:rsidRPr="00000000" w14:paraId="0000051B">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Ngày sinh</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76" w:lineRule="auto"/>
              <w:ind w:left="0" w:firstLine="0"/>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“Xem thêm” hiển thị thêm thông tin cá nhân lấy từ KYC:</w:t>
            </w:r>
          </w:p>
          <w:p w:rsidR="00000000" w:rsidDel="00000000" w:rsidP="00000000" w:rsidRDefault="00000000" w:rsidRPr="00000000" w14:paraId="0000051F">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Giới tính</w:t>
            </w:r>
          </w:p>
          <w:p w:rsidR="00000000" w:rsidDel="00000000" w:rsidP="00000000" w:rsidRDefault="00000000" w:rsidRPr="00000000" w14:paraId="00000520">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Địa chỉ thường trú</w:t>
            </w:r>
          </w:p>
          <w:p w:rsidR="00000000" w:rsidDel="00000000" w:rsidP="00000000" w:rsidRDefault="00000000" w:rsidRPr="00000000" w14:paraId="00000521">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Ngày cấp</w:t>
            </w:r>
          </w:p>
          <w:p w:rsidR="00000000" w:rsidDel="00000000" w:rsidP="00000000" w:rsidRDefault="00000000" w:rsidRPr="00000000" w14:paraId="00000522">
            <w:pPr>
              <w:widowControl w:val="0"/>
              <w:numPr>
                <w:ilvl w:val="0"/>
                <w:numId w:val="82"/>
              </w:numPr>
              <w:spacing w:line="360" w:lineRule="auto"/>
              <w:ind w:left="283.4645669291342" w:hanging="285"/>
              <w:rPr>
                <w:rFonts w:ascii="Montserrat" w:cs="Montserrat" w:eastAsia="Montserrat" w:hAnsi="Montserrat"/>
              </w:rPr>
            </w:pPr>
            <w:r w:rsidDel="00000000" w:rsidR="00000000" w:rsidRPr="00000000">
              <w:rPr>
                <w:rFonts w:ascii="Montserrat" w:cs="Montserrat" w:eastAsia="Montserrat" w:hAnsi="Montserrat"/>
                <w:rtl w:val="0"/>
              </w:rPr>
              <w:t xml:space="preserve">Nơi cấp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76" w:lineRule="auto"/>
              <w:ind w:left="0" w:firstLine="0"/>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KYC</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 Thông tin chưa chính xác?</w:t>
            </w:r>
          </w:p>
          <w:p w:rsidR="00000000" w:rsidDel="00000000" w:rsidP="00000000" w:rsidRDefault="00000000" w:rsidRPr="00000000" w14:paraId="0000052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CTA: Chỉnh sửa. Sau khi click, điều hướng đi KYC với </w:t>
            </w:r>
            <w:r w:rsidDel="00000000" w:rsidR="00000000" w:rsidRPr="00000000">
              <w:rPr>
                <w:rFonts w:ascii="Montserrat" w:cs="Montserrat" w:eastAsia="Montserrat" w:hAnsi="Montserrat"/>
                <w:b w:val="1"/>
                <w:rtl w:val="0"/>
              </w:rPr>
              <w:t xml:space="preserve">Config4</w:t>
            </w:r>
            <w:r w:rsidDel="00000000" w:rsidR="00000000" w:rsidRPr="00000000">
              <w:rPr>
                <w:rtl w:val="0"/>
              </w:rPr>
            </w:r>
          </w:p>
          <w:p w:rsidR="00000000" w:rsidDel="00000000" w:rsidP="00000000" w:rsidRDefault="00000000" w:rsidRPr="00000000" w14:paraId="0000052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purpose:EKYC_SERVICE_UPDATE</w:t>
            </w:r>
          </w:p>
          <w:p w:rsidR="00000000" w:rsidDel="00000000" w:rsidP="00000000" w:rsidRDefault="00000000" w:rsidRPr="00000000" w14:paraId="0000052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w:t>
            </w:r>
            <w:r w:rsidDel="00000000" w:rsidR="00000000" w:rsidRPr="00000000">
              <w:rPr>
                <w:rFonts w:ascii="Montserrat" w:cs="Montserrat" w:eastAsia="Montserrat" w:hAnsi="Montserrat"/>
                <w:rtl w:val="0"/>
              </w:rPr>
              <w:t xml:space="preserve">OCR_ONLY</w:t>
            </w:r>
            <w:r w:rsidDel="00000000" w:rsidR="00000000" w:rsidRPr="00000000">
              <w:rPr>
                <w:rtl w:val="0"/>
              </w:rPr>
            </w:r>
          </w:p>
          <w:p w:rsidR="00000000" w:rsidDel="00000000" w:rsidP="00000000" w:rsidRDefault="00000000" w:rsidRPr="00000000" w14:paraId="0000052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nfcOption: NFC_ONLY </w:t>
            </w:r>
          </w:p>
          <w:p w:rsidR="00000000" w:rsidDel="00000000" w:rsidP="00000000" w:rsidRDefault="00000000" w:rsidRPr="00000000" w14:paraId="0000052A">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2B">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u w:val="single"/>
                <w:rtl w:val="0"/>
              </w:rPr>
              <w:t xml:space="preserve">Ghi chú: </w:t>
            </w:r>
            <w:r w:rsidDel="00000000" w:rsidR="00000000" w:rsidRPr="00000000">
              <w:rPr>
                <w:rFonts w:ascii="Montserrat" w:cs="Montserrat" w:eastAsia="Montserrat" w:hAnsi="Montserrat"/>
                <w:i w:val="1"/>
                <w:rtl w:val="0"/>
              </w:rPr>
              <w:t xml:space="preserve">hiện tại đang ẩn đi và sẽ update sau.</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76" w:lineRule="auto"/>
              <w:ind w:left="0" w:firstLine="0"/>
              <w:rPr>
                <w:rFonts w:ascii="Montserrat" w:cs="Montserrat" w:eastAsia="Montserrat" w:hAnsi="Montserrat"/>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và yêu cầu user nhập các thông tin liên hệ gồm:</w:t>
            </w:r>
          </w:p>
          <w:p w:rsidR="00000000" w:rsidDel="00000000" w:rsidP="00000000" w:rsidRDefault="00000000" w:rsidRPr="00000000" w14:paraId="0000052F">
            <w:pPr>
              <w:widowControl w:val="0"/>
              <w:numPr>
                <w:ilvl w:val="0"/>
                <w:numId w:val="77"/>
              </w:numPr>
              <w:spacing w:line="360" w:lineRule="auto"/>
              <w:ind w:left="283.4645669291342" w:hanging="283.4645669291342"/>
              <w:rPr>
                <w:rFonts w:ascii="Montserrat" w:cs="Montserrat" w:eastAsia="Montserrat" w:hAnsi="Montserrat"/>
              </w:rPr>
            </w:pPr>
            <w:r w:rsidDel="00000000" w:rsidR="00000000" w:rsidRPr="00000000">
              <w:rPr>
                <w:rFonts w:ascii="Montserrat" w:cs="Montserrat" w:eastAsia="Montserrat" w:hAnsi="Montserrat"/>
                <w:b w:val="1"/>
                <w:rtl w:val="0"/>
              </w:rPr>
              <w:t xml:space="preserve">Địa chỉ: </w:t>
            </w:r>
            <w:r w:rsidDel="00000000" w:rsidR="00000000" w:rsidRPr="00000000">
              <w:rPr>
                <w:rFonts w:ascii="Montserrat" w:cs="Montserrat" w:eastAsia="Montserrat" w:hAnsi="Montserrat"/>
                <w:rtl w:val="0"/>
              </w:rPr>
              <w:t xml:space="preserve">Mặc định là địa chỉ thường trú của user lấy từ KYC.</w:t>
            </w:r>
          </w:p>
          <w:p w:rsidR="00000000" w:rsidDel="00000000" w:rsidP="00000000" w:rsidRDefault="00000000" w:rsidRPr="00000000" w14:paraId="00000530">
            <w:pPr>
              <w:widowControl w:val="0"/>
              <w:spacing w:line="360" w:lineRule="auto"/>
              <w:rPr/>
            </w:pPr>
            <w:r w:rsidDel="00000000" w:rsidR="00000000" w:rsidRPr="00000000">
              <w:rPr>
                <w:rtl w:val="0"/>
              </w:rPr>
              <w:t xml:space="preserve">Khi chọn icon Chỉnh sửa, hiển thị màn hình Thiết lập địa chỉ. </w:t>
            </w:r>
          </w:p>
          <w:p w:rsidR="00000000" w:rsidDel="00000000" w:rsidP="00000000" w:rsidRDefault="00000000" w:rsidRPr="00000000" w14:paraId="00000531">
            <w:pPr>
              <w:widowControl w:val="0"/>
              <w:spacing w:line="360" w:lineRule="auto"/>
              <w:rPr/>
            </w:pPr>
            <w:r w:rsidDel="00000000" w:rsidR="00000000" w:rsidRPr="00000000">
              <w:rPr>
                <w:rtl w:val="0"/>
              </w:rPr>
            </w:r>
          </w:p>
          <w:p w:rsidR="00000000" w:rsidDel="00000000" w:rsidP="00000000" w:rsidRDefault="00000000" w:rsidRPr="00000000" w14:paraId="00000532">
            <w:pPr>
              <w:widowControl w:val="0"/>
              <w:spacing w:line="360" w:lineRule="auto"/>
              <w:rPr/>
            </w:pPr>
            <w:r w:rsidDel="00000000" w:rsidR="00000000" w:rsidRPr="00000000">
              <w:rPr>
                <w:rtl w:val="0"/>
              </w:rPr>
              <w:t xml:space="preserve">Với text box Địa chỉ chính xác: Check các ký tự đặc biệt </w:t>
            </w:r>
            <w:r w:rsidDel="00000000" w:rsidR="00000000" w:rsidRPr="00000000">
              <w:rPr>
                <w:b w:val="1"/>
                <w:color w:val="9900ff"/>
                <w:rtl w:val="0"/>
              </w:rPr>
              <w:t xml:space="preserve">“  ~ ! @ # $ % ^ &amp; * ( ) _ + = [ ] { } ; : " ? | \ &gt; &lt; “ ¥ €, tất cả emoji 😃</w:t>
            </w:r>
            <w:r w:rsidDel="00000000" w:rsidR="00000000" w:rsidRPr="00000000">
              <w:rPr>
                <w:rtl w:val="0"/>
              </w:rPr>
              <w:t xml:space="preserve">h</w:t>
            </w:r>
            <w:r w:rsidDel="00000000" w:rsidR="00000000" w:rsidRPr="00000000">
              <w:rPr>
                <w:rtl w:val="0"/>
              </w:rPr>
              <w:t xml:space="preserve">iển thị inline message: “Vui lòng nhập địa chỉ đúng định dạng”.</w:t>
            </w:r>
          </w:p>
          <w:p w:rsidR="00000000" w:rsidDel="00000000" w:rsidP="00000000" w:rsidRDefault="00000000" w:rsidRPr="00000000" w14:paraId="00000533">
            <w:pPr>
              <w:widowControl w:val="0"/>
              <w:spacing w:line="360" w:lineRule="auto"/>
              <w:rPr/>
            </w:pPr>
            <w:r w:rsidDel="00000000" w:rsidR="00000000" w:rsidRPr="00000000">
              <w:rPr>
                <w:rtl w:val="0"/>
              </w:rPr>
            </w:r>
          </w:p>
          <w:p w:rsidR="00000000" w:rsidDel="00000000" w:rsidP="00000000" w:rsidRDefault="00000000" w:rsidRPr="00000000" w14:paraId="00000534">
            <w:pPr>
              <w:widowControl w:val="0"/>
              <w:numPr>
                <w:ilvl w:val="0"/>
                <w:numId w:val="77"/>
              </w:numPr>
              <w:spacing w:line="360" w:lineRule="auto"/>
              <w:ind w:left="283.4645669291342" w:hanging="283.4645669291342"/>
              <w:rPr>
                <w:rFonts w:ascii="Montserrat" w:cs="Montserrat" w:eastAsia="Montserrat" w:hAnsi="Montserrat"/>
              </w:rPr>
            </w:pPr>
            <w:r w:rsidDel="00000000" w:rsidR="00000000" w:rsidRPr="00000000">
              <w:rPr>
                <w:rFonts w:ascii="Montserrat" w:cs="Montserrat" w:eastAsia="Montserrat" w:hAnsi="Montserrat"/>
                <w:b w:val="1"/>
                <w:rtl w:val="0"/>
              </w:rPr>
              <w:t xml:space="preserve">Email:</w:t>
            </w:r>
            <w:r w:rsidDel="00000000" w:rsidR="00000000" w:rsidRPr="00000000">
              <w:rPr>
                <w:rFonts w:ascii="Montserrat" w:cs="Montserrat" w:eastAsia="Montserrat" w:hAnsi="Montserrat"/>
                <w:rtl w:val="0"/>
              </w:rPr>
              <w:t xml:space="preserve"> Mặc định là email lấy từ User Profile MoMo (nếu có).</w:t>
            </w:r>
          </w:p>
          <w:p w:rsidR="00000000" w:rsidDel="00000000" w:rsidP="00000000" w:rsidRDefault="00000000" w:rsidRPr="00000000" w14:paraId="00000535">
            <w:pPr>
              <w:widowControl w:val="0"/>
              <w:numPr>
                <w:ilvl w:val="0"/>
                <w:numId w:val="29"/>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Nếu nhập email không đúng định dạng: hiển thị inline message: “Vui lòng nhập email đúng định dạng.”</w:t>
            </w:r>
          </w:p>
          <w:p w:rsidR="00000000" w:rsidDel="00000000" w:rsidP="00000000" w:rsidRDefault="00000000" w:rsidRPr="00000000" w14:paraId="00000536">
            <w:pPr>
              <w:widowControl w:val="0"/>
              <w:numPr>
                <w:ilvl w:val="0"/>
                <w:numId w:val="29"/>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Nếu không có thông tin này:  khi user bấm, CTA Tiếp tục, hiển thị inline message “Vui lòng không để trống email.”</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Tiếp tục.</w:t>
            </w:r>
          </w:p>
          <w:p w:rsidR="00000000" w:rsidDel="00000000" w:rsidP="00000000" w:rsidRDefault="00000000" w:rsidRPr="00000000" w14:paraId="0000053A">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3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Mặc định CTA enable.</w:t>
            </w:r>
          </w:p>
          <w:p w:rsidR="00000000" w:rsidDel="00000000" w:rsidP="00000000" w:rsidRDefault="00000000" w:rsidRPr="00000000" w14:paraId="0000053C">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3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kiểm tra lại các thông tin bắt buộc, nếu chưa có, hiển thị inline message yêu cầu nhập (áp dụng cho Địa chỉ liên hệ, Email).</w:t>
            </w:r>
          </w:p>
          <w:p w:rsidR="00000000" w:rsidDel="00000000" w:rsidP="00000000" w:rsidRDefault="00000000" w:rsidRPr="00000000" w14:paraId="0000053E">
            <w:pPr>
              <w:widowControl w:val="0"/>
              <w:spacing w:line="360"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53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 Sau khi click, hiển thị “Ký hợp đồng”.</w:t>
            </w:r>
          </w:p>
        </w:tc>
      </w:tr>
    </w:tbl>
    <w:p w:rsidR="00000000" w:rsidDel="00000000" w:rsidP="00000000" w:rsidRDefault="00000000" w:rsidRPr="00000000" w14:paraId="00000540">
      <w:pPr>
        <w:pStyle w:val="Heading3"/>
        <w:ind w:left="0" w:firstLine="0"/>
        <w:rPr/>
      </w:pPr>
      <w:bookmarkStart w:colFirst="0" w:colLast="0" w:name="_heading=h.muklh86jl9gk" w:id="61"/>
      <w:bookmarkEnd w:id="61"/>
      <w:r w:rsidDel="00000000" w:rsidR="00000000" w:rsidRPr="00000000">
        <w:br w:type="page"/>
      </w:r>
      <w:r w:rsidDel="00000000" w:rsidR="00000000" w:rsidRPr="00000000">
        <w:rPr>
          <w:rtl w:val="0"/>
        </w:rPr>
      </w:r>
    </w:p>
    <w:p w:rsidR="00000000" w:rsidDel="00000000" w:rsidP="00000000" w:rsidRDefault="00000000" w:rsidRPr="00000000" w14:paraId="00000541">
      <w:pPr>
        <w:pStyle w:val="Heading4"/>
        <w:numPr>
          <w:ilvl w:val="2"/>
          <w:numId w:val="75"/>
        </w:numPr>
        <w:ind w:left="708.6614173228347" w:hanging="150"/>
        <w:rPr/>
      </w:pPr>
      <w:bookmarkStart w:colFirst="0" w:colLast="0" w:name="_heading=h.1ksv4uv" w:id="62"/>
      <w:bookmarkEnd w:id="62"/>
      <w:r w:rsidDel="00000000" w:rsidR="00000000" w:rsidRPr="00000000">
        <w:rPr>
          <w:rtl w:val="0"/>
        </w:rPr>
        <w:t xml:space="preserve">Scr: Xem hợp đồng</w:t>
      </w:r>
    </w:p>
    <w:p w:rsidR="00000000" w:rsidDel="00000000" w:rsidP="00000000" w:rsidRDefault="00000000" w:rsidRPr="00000000" w14:paraId="00000542">
      <w:pPr>
        <w:ind w:left="0" w:firstLine="0"/>
        <w:rPr>
          <w:rFonts w:ascii="Montserrat" w:cs="Montserrat" w:eastAsia="Montserrat" w:hAnsi="Montserrat"/>
        </w:rPr>
      </w:pPr>
      <w:r w:rsidDel="00000000" w:rsidR="00000000" w:rsidRPr="00000000">
        <w:rPr>
          <w:rtl w:val="0"/>
        </w:rPr>
      </w:r>
    </w:p>
    <w:tbl>
      <w:tblPr>
        <w:tblStyle w:val="Table3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359400"/>
                  <wp:effectExtent b="0" l="0" r="0" t="0"/>
                  <wp:docPr id="151" name="image131.png"/>
                  <a:graphic>
                    <a:graphicData uri="http://schemas.openxmlformats.org/drawingml/2006/picture">
                      <pic:pic>
                        <pic:nvPicPr>
                          <pic:cNvPr id="0" name="image131.png"/>
                          <pic:cNvPicPr preferRelativeResize="0"/>
                        </pic:nvPicPr>
                        <pic:blipFill>
                          <a:blip r:embed="rId44"/>
                          <a:srcRect b="0" l="0" r="0" t="0"/>
                          <a:stretch>
                            <a:fillRect/>
                          </a:stretch>
                        </pic:blipFill>
                        <pic:spPr>
                          <a:xfrm>
                            <a:off x="0" y="0"/>
                            <a:ext cx="2438400" cy="5359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nhấn vào hyperlink “Đơn đề nghị kiêm Hợp đồng mở tài khoản và đăng ký dịch vụ”.</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hợp đồng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trước đó.</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360" w:lineRule="auto"/>
              <w:ind w:left="0" w:right="135.35433070866134" w:firstLine="0"/>
              <w:rPr/>
            </w:pPr>
            <w:r w:rsidDel="00000000" w:rsidR="00000000" w:rsidRPr="00000000">
              <w:rPr>
                <w:rtl w:val="0"/>
              </w:rPr>
              <w:t xml:space="preserve">Hiển</w:t>
            </w:r>
            <w:r w:rsidDel="00000000" w:rsidR="00000000" w:rsidRPr="00000000">
              <w:rPr>
                <w:rFonts w:ascii="Montserrat" w:cs="Montserrat" w:eastAsia="Montserrat" w:hAnsi="Montserrat"/>
                <w:rtl w:val="0"/>
              </w:rPr>
              <w:t xml:space="preserve"> thị tem</w:t>
            </w:r>
            <w:r w:rsidDel="00000000" w:rsidR="00000000" w:rsidRPr="00000000">
              <w:rPr>
                <w:rtl w:val="0"/>
              </w:rPr>
              <w:t xml:space="preserve">plate h</w:t>
            </w:r>
            <w:r w:rsidDel="00000000" w:rsidR="00000000" w:rsidRPr="00000000">
              <w:rPr>
                <w:rFonts w:ascii="Montserrat" w:cs="Montserrat" w:eastAsia="Montserrat" w:hAnsi="Montserrat"/>
                <w:rtl w:val="0"/>
              </w:rPr>
              <w:t xml:space="preserve">ợp đồng </w:t>
            </w:r>
            <w:r w:rsidDel="00000000" w:rsidR="00000000" w:rsidRPr="00000000">
              <w:rPr>
                <w:rtl w:val="0"/>
              </w:rPr>
              <w:t xml:space="preserve">tương ứng:</w:t>
            </w:r>
          </w:p>
          <w:p w:rsidR="00000000" w:rsidDel="00000000" w:rsidP="00000000" w:rsidRDefault="00000000" w:rsidRPr="00000000" w14:paraId="00000555">
            <w:pPr>
              <w:widowControl w:val="0"/>
              <w:numPr>
                <w:ilvl w:val="0"/>
                <w:numId w:val="121"/>
              </w:numPr>
              <w:spacing w:line="360" w:lineRule="auto"/>
              <w:ind w:left="425.1968503937013" w:right="135.35433070866134" w:hanging="360"/>
              <w:rPr>
                <w:rFonts w:ascii="Montserrat" w:cs="Montserrat" w:eastAsia="Montserrat" w:hAnsi="Montserrat"/>
                <w:u w:val="none"/>
              </w:rPr>
            </w:pPr>
            <w:r w:rsidDel="00000000" w:rsidR="00000000" w:rsidRPr="00000000">
              <w:rPr>
                <w:rtl w:val="0"/>
              </w:rPr>
              <w:t xml:space="preserve">Template CCQ: </w:t>
            </w:r>
            <w:r w:rsidDel="00000000" w:rsidR="00000000" w:rsidRPr="00000000">
              <w:rPr>
                <w:rFonts w:ascii="Montserrat" w:cs="Montserrat" w:eastAsia="Montserrat" w:hAnsi="Montserrat"/>
                <w:rtl w:val="0"/>
              </w:rPr>
              <w:t xml:space="preserve"> </w:t>
            </w:r>
            <w:hyperlink r:id="rId45">
              <w:r w:rsidDel="00000000" w:rsidR="00000000" w:rsidRPr="00000000">
                <w:rPr>
                  <w:rFonts w:ascii="Montserrat" w:cs="Montserrat" w:eastAsia="Montserrat" w:hAnsi="Montserrat"/>
                  <w:color w:val="0000ee"/>
                  <w:u w:val="single"/>
                  <w:rtl w:val="0"/>
                </w:rPr>
                <w:t xml:space="preserve">Template HĐ mở TKGD CCQ.docx</w:t>
              </w:r>
            </w:hyperlink>
            <w:r w:rsidDel="00000000" w:rsidR="00000000" w:rsidRPr="00000000">
              <w:rPr>
                <w:rtl w:val="0"/>
              </w:rPr>
            </w:r>
          </w:p>
          <w:p w:rsidR="00000000" w:rsidDel="00000000" w:rsidP="00000000" w:rsidRDefault="00000000" w:rsidRPr="00000000" w14:paraId="00000556">
            <w:pPr>
              <w:widowControl w:val="0"/>
              <w:numPr>
                <w:ilvl w:val="0"/>
                <w:numId w:val="121"/>
              </w:numPr>
              <w:spacing w:line="360" w:lineRule="auto"/>
              <w:ind w:left="425.1968503937013" w:right="135.35433070866134" w:hanging="360"/>
              <w:rPr>
                <w:u w:val="none"/>
              </w:rPr>
            </w:pPr>
            <w:r w:rsidDel="00000000" w:rsidR="00000000" w:rsidRPr="00000000">
              <w:rPr>
                <w:rtl w:val="0"/>
              </w:rPr>
              <w:t xml:space="preserve">Template CK: </w:t>
            </w:r>
            <w:r w:rsidDel="00000000" w:rsidR="00000000" w:rsidRPr="00000000">
              <w:rPr>
                <w:rtl w:val="0"/>
              </w:rPr>
            </w:r>
          </w:p>
        </w:tc>
      </w:tr>
    </w:tbl>
    <w:p w:rsidR="00000000" w:rsidDel="00000000" w:rsidP="00000000" w:rsidRDefault="00000000" w:rsidRPr="00000000" w14:paraId="00000557">
      <w:pPr>
        <w:pStyle w:val="Heading3"/>
        <w:ind w:left="0" w:firstLine="0"/>
        <w:rPr>
          <w:rFonts w:ascii="Montserrat" w:cs="Montserrat" w:eastAsia="Montserrat" w:hAnsi="Montserrat"/>
        </w:rPr>
      </w:pPr>
      <w:bookmarkStart w:colFirst="0" w:colLast="0" w:name="_heading=h.44sinio" w:id="63"/>
      <w:bookmarkEnd w:id="63"/>
      <w:r w:rsidDel="00000000" w:rsidR="00000000" w:rsidRPr="00000000">
        <w:br w:type="page"/>
      </w:r>
      <w:r w:rsidDel="00000000" w:rsidR="00000000" w:rsidRPr="00000000">
        <w:rPr>
          <w:rtl w:val="0"/>
        </w:rPr>
      </w:r>
    </w:p>
    <w:p w:rsidR="00000000" w:rsidDel="00000000" w:rsidP="00000000" w:rsidRDefault="00000000" w:rsidRPr="00000000" w14:paraId="00000558">
      <w:pPr>
        <w:pStyle w:val="Heading4"/>
        <w:numPr>
          <w:ilvl w:val="2"/>
          <w:numId w:val="75"/>
        </w:numPr>
        <w:ind w:left="708.6614173228347" w:hanging="150"/>
        <w:rPr/>
      </w:pPr>
      <w:bookmarkStart w:colFirst="0" w:colLast="0" w:name="_heading=h.2jxsxqh" w:id="64"/>
      <w:bookmarkEnd w:id="64"/>
      <w:r w:rsidDel="00000000" w:rsidR="00000000" w:rsidRPr="00000000">
        <w:rPr>
          <w:rtl w:val="0"/>
        </w:rPr>
        <w:t xml:space="preserve">Scr: Xem chính sách</w:t>
      </w:r>
    </w:p>
    <w:p w:rsidR="00000000" w:rsidDel="00000000" w:rsidP="00000000" w:rsidRDefault="00000000" w:rsidRPr="00000000" w14:paraId="00000559">
      <w:pPr>
        <w:ind w:left="0" w:firstLine="0"/>
        <w:rPr>
          <w:rFonts w:ascii="Montserrat" w:cs="Montserrat" w:eastAsia="Montserrat" w:hAnsi="Montserrat"/>
        </w:rPr>
      </w:pPr>
      <w:r w:rsidDel="00000000" w:rsidR="00000000" w:rsidRPr="00000000">
        <w:rPr>
          <w:rtl w:val="0"/>
        </w:rPr>
      </w:r>
    </w:p>
    <w:tbl>
      <w:tblPr>
        <w:tblStyle w:val="Table3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4978400"/>
                  <wp:effectExtent b="0" l="0" r="0" t="0"/>
                  <wp:docPr id="153" name="image137.png"/>
                  <a:graphic>
                    <a:graphicData uri="http://schemas.openxmlformats.org/drawingml/2006/picture">
                      <pic:pic>
                        <pic:nvPicPr>
                          <pic:cNvPr id="0" name="image137.png"/>
                          <pic:cNvPicPr preferRelativeResize="0"/>
                        </pic:nvPicPr>
                        <pic:blipFill>
                          <a:blip r:embed="rId46"/>
                          <a:srcRect b="0" l="0" r="0" t="0"/>
                          <a:stretch>
                            <a:fillRect/>
                          </a:stretch>
                        </pic:blipFill>
                        <pic:spPr>
                          <a:xfrm>
                            <a:off x="0" y="0"/>
                            <a:ext cx="2438400" cy="4978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nhấn vào hyperlink “Chính sách bảo vệ dữ liệu cá nhân”.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chính sách</w:t>
            </w:r>
          </w:p>
        </w:tc>
      </w:tr>
      <w:tr>
        <w:trPr>
          <w:cantSplit w:val="0"/>
          <w:trHeight w:val="579.9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trước đó.</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numPr>
                <w:ilvl w:val="0"/>
                <w:numId w:val="76"/>
              </w:numPr>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Chính sách</w:t>
            </w:r>
            <w:r w:rsidDel="00000000" w:rsidR="00000000" w:rsidRPr="00000000">
              <w:rPr>
                <w:rtl w:val="0"/>
              </w:rPr>
              <w:t xml:space="preserve"> bảo vệ dữ liệu cá nhân của CVS: </w:t>
            </w:r>
            <w:hyperlink r:id="rId47">
              <w:r w:rsidDel="00000000" w:rsidR="00000000" w:rsidRPr="00000000">
                <w:rPr>
                  <w:color w:val="1155cc"/>
                  <w:u w:val="single"/>
                  <w:rtl w:val="0"/>
                </w:rPr>
                <w:t xml:space="preserve">https://cvs.vn/chinh-sach-bao-ve-du-lieu-ca-nhan</w:t>
              </w:r>
            </w:hyperlink>
            <w:r w:rsidDel="00000000" w:rsidR="00000000" w:rsidRPr="00000000">
              <w:rPr>
                <w:rtl w:val="0"/>
              </w:rPr>
              <w:br w:type="textWrapping"/>
            </w:r>
          </w:p>
          <w:p w:rsidR="00000000" w:rsidDel="00000000" w:rsidP="00000000" w:rsidRDefault="00000000" w:rsidRPr="00000000" w14:paraId="0000056C">
            <w:pPr>
              <w:widowControl w:val="0"/>
              <w:ind w:left="0" w:right="135.35433070866134" w:firstLine="0"/>
              <w:jc w:val="both"/>
              <w:rPr/>
            </w:pPr>
            <w:r w:rsidDel="00000000" w:rsidR="00000000" w:rsidRPr="00000000">
              <w:rPr>
                <w:rtl w:val="0"/>
              </w:rPr>
            </w:r>
          </w:p>
        </w:tc>
      </w:tr>
    </w:tbl>
    <w:p w:rsidR="00000000" w:rsidDel="00000000" w:rsidP="00000000" w:rsidRDefault="00000000" w:rsidRPr="00000000" w14:paraId="0000056D">
      <w:pPr>
        <w:pStyle w:val="Heading3"/>
        <w:ind w:left="0" w:firstLine="0"/>
        <w:rPr>
          <w:rFonts w:ascii="Montserrat" w:cs="Montserrat" w:eastAsia="Montserrat" w:hAnsi="Montserrat"/>
        </w:rPr>
      </w:pPr>
      <w:bookmarkStart w:colFirst="0" w:colLast="0" w:name="_heading=h.z337ya" w:id="65"/>
      <w:bookmarkEnd w:id="65"/>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4"/>
        <w:numPr>
          <w:ilvl w:val="2"/>
          <w:numId w:val="75"/>
        </w:numPr>
        <w:ind w:left="708.6614173228347" w:hanging="150"/>
        <w:rPr/>
      </w:pPr>
      <w:bookmarkStart w:colFirst="0" w:colLast="0" w:name="_heading=h.3j2qqm3" w:id="66"/>
      <w:bookmarkEnd w:id="66"/>
      <w:r w:rsidDel="00000000" w:rsidR="00000000" w:rsidRPr="00000000">
        <w:rPr>
          <w:rtl w:val="0"/>
        </w:rPr>
        <w:t xml:space="preserve">Scr: Mở tài khoản thành công</w:t>
      </w:r>
    </w:p>
    <w:p w:rsidR="00000000" w:rsidDel="00000000" w:rsidP="00000000" w:rsidRDefault="00000000" w:rsidRPr="00000000" w14:paraId="0000056F">
      <w:pPr>
        <w:ind w:left="0" w:firstLine="0"/>
        <w:rPr>
          <w:rFonts w:ascii="Montserrat" w:cs="Montserrat" w:eastAsia="Montserrat" w:hAnsi="Montserrat"/>
        </w:rPr>
      </w:pPr>
      <w:r w:rsidDel="00000000" w:rsidR="00000000" w:rsidRPr="00000000">
        <w:rPr>
          <w:rtl w:val="0"/>
        </w:rPr>
      </w:r>
    </w:p>
    <w:tbl>
      <w:tblPr>
        <w:tblStyle w:val="Table3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12"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sau khi user kí và xác nhận hợp đồng.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thành công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Bắt đầu hành trình đầu tư của bạn ngay hôm nay!</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Gồm 2 trường hợp:</w:t>
            </w:r>
          </w:p>
          <w:p w:rsidR="00000000" w:rsidDel="00000000" w:rsidP="00000000" w:rsidRDefault="00000000" w:rsidRPr="00000000" w14:paraId="00000585">
            <w:pPr>
              <w:widowControl w:val="0"/>
              <w:numPr>
                <w:ilvl w:val="0"/>
                <w:numId w:val="79"/>
              </w:numPr>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Khi user đi từ luồng Mở tài khoản: hiển thị button “Về trang chủ”</w:t>
            </w:r>
            <w:r w:rsidDel="00000000" w:rsidR="00000000" w:rsidRPr="00000000">
              <w:rPr>
                <w:rtl w:val="0"/>
              </w:rPr>
            </w:r>
          </w:p>
          <w:p w:rsidR="00000000" w:rsidDel="00000000" w:rsidP="00000000" w:rsidRDefault="00000000" w:rsidRPr="00000000" w14:paraId="00000586">
            <w:pPr>
              <w:widowControl w:val="0"/>
              <w:numPr>
                <w:ilvl w:val="0"/>
                <w:numId w:val="79"/>
              </w:numPr>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Khi user đi từ luồng Mua (bottom sheet): hiển thị button “Tiếp tục giao dịch”. Sau khi click, hiển thị màn hình chi tiết quỹ trước đó.</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Top quỹ tăng trưởng gợi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5 quỹ thuộc top tăng trưởng.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tất cả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danh sách tất cả các quỹ tăng trưởng.</w:t>
            </w:r>
          </w:p>
        </w:tc>
      </w:tr>
    </w:tbl>
    <w:p w:rsidR="00000000" w:rsidDel="00000000" w:rsidP="00000000" w:rsidRDefault="00000000" w:rsidRPr="00000000" w14:paraId="0000058D">
      <w:pPr>
        <w:ind w:left="0" w:firstLine="0"/>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58E">
      <w:pPr>
        <w:pStyle w:val="Heading1"/>
        <w:numPr>
          <w:ilvl w:val="0"/>
          <w:numId w:val="75"/>
        </w:numPr>
        <w:ind w:left="850.3937007874017" w:hanging="360"/>
        <w:rPr>
          <w:rFonts w:ascii="Montserrat" w:cs="Montserrat" w:eastAsia="Montserrat" w:hAnsi="Montserrat"/>
          <w:b w:val="1"/>
          <w:color w:val="073763"/>
          <w:sz w:val="40"/>
          <w:szCs w:val="40"/>
        </w:rPr>
      </w:pPr>
      <w:bookmarkStart w:colFirst="0" w:colLast="0" w:name="_heading=h.o273ucpkxksq" w:id="67"/>
      <w:bookmarkEnd w:id="67"/>
      <w:r w:rsidDel="00000000" w:rsidR="00000000" w:rsidRPr="00000000">
        <w:rPr>
          <w:rFonts w:ascii="Montserrat" w:cs="Montserrat" w:eastAsia="Montserrat" w:hAnsi="Montserrat"/>
          <w:rtl w:val="0"/>
        </w:rPr>
        <w:t xml:space="preserve">Mở tài khoản CCQ x CK</w:t>
      </w:r>
    </w:p>
    <w:p w:rsidR="00000000" w:rsidDel="00000000" w:rsidP="00000000" w:rsidRDefault="00000000" w:rsidRPr="00000000" w14:paraId="0000058F">
      <w:pPr>
        <w:pStyle w:val="Heading3"/>
        <w:numPr>
          <w:ilvl w:val="1"/>
          <w:numId w:val="75"/>
        </w:numPr>
        <w:spacing w:before="0" w:lineRule="auto"/>
        <w:ind w:left="992.1259842519685" w:hanging="360"/>
        <w:rPr/>
      </w:pPr>
      <w:bookmarkStart w:colFirst="0" w:colLast="0" w:name="_heading=h.x875lf367ylm" w:id="68"/>
      <w:bookmarkEnd w:id="68"/>
      <w:r w:rsidDel="00000000" w:rsidR="00000000" w:rsidRPr="00000000">
        <w:rPr>
          <w:rtl w:val="0"/>
        </w:rPr>
        <w:t xml:space="preserve">Tổng quan</w:t>
      </w:r>
    </w:p>
    <w:tbl>
      <w:tblPr>
        <w:tblStyle w:val="Table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6390"/>
        <w:tblGridChange w:id="0">
          <w:tblGrid>
            <w:gridCol w:w="2610"/>
            <w:gridCol w:w="6390"/>
          </w:tblGrid>
        </w:tblGridChange>
      </w:tblGrid>
      <w:tr>
        <w:trPr>
          <w:cantSplit w:val="0"/>
          <w:trHeight w:val="195" w:hRule="atLeast"/>
          <w:tblHeader w:val="0"/>
        </w:trPr>
        <w:tc>
          <w:tcPr/>
          <w:p w:rsidR="00000000" w:rsidDel="00000000" w:rsidP="00000000" w:rsidRDefault="00000000" w:rsidRPr="00000000" w14:paraId="00000590">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Mở tài khoản </w:t>
            </w:r>
            <w:r w:rsidDel="00000000" w:rsidR="00000000" w:rsidRPr="00000000">
              <w:rPr>
                <w:rtl w:val="0"/>
              </w:rPr>
              <w:t xml:space="preserve">Chứng Chỉ Quỹ và Chứng Khoán</w:t>
            </w:r>
            <w:r w:rsidDel="00000000" w:rsidR="00000000" w:rsidRPr="00000000">
              <w:rPr>
                <w:rtl w:val="0"/>
              </w:rPr>
            </w:r>
          </w:p>
        </w:tc>
      </w:tr>
      <w:tr>
        <w:trPr>
          <w:cantSplit w:val="0"/>
          <w:tblHeader w:val="0"/>
        </w:trPr>
        <w:tc>
          <w:tcPr/>
          <w:p w:rsidR="00000000" w:rsidDel="00000000" w:rsidP="00000000" w:rsidRDefault="00000000" w:rsidRPr="00000000" w14:paraId="00000592">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360" w:lineRule="auto"/>
              <w:ind w:left="0" w:firstLine="0"/>
              <w:rPr/>
            </w:pPr>
            <w:r w:rsidDel="00000000" w:rsidR="00000000" w:rsidRPr="00000000">
              <w:rPr>
                <w:rFonts w:ascii="Montserrat" w:cs="Montserrat" w:eastAsia="Montserrat" w:hAnsi="Montserrat"/>
                <w:rtl w:val="0"/>
              </w:rPr>
              <w:t xml:space="preserve">Cho phép user </w:t>
            </w:r>
            <w:r w:rsidDel="00000000" w:rsidR="00000000" w:rsidRPr="00000000">
              <w:rPr>
                <w:rtl w:val="0"/>
              </w:rPr>
              <w:t xml:space="preserve">có thể đăng ký mở đồng thời tài khoản Chứng Chỉ Quỹ và Chứng Khoán tại CVS với dữ liệu mới nhất và đảm bảo khớp thông tin.</w:t>
            </w:r>
          </w:p>
        </w:tc>
      </w:tr>
      <w:tr>
        <w:trPr>
          <w:cantSplit w:val="0"/>
          <w:tblHeader w:val="0"/>
        </w:trPr>
        <w:tc>
          <w:tcPr/>
          <w:p w:rsidR="00000000" w:rsidDel="00000000" w:rsidP="00000000" w:rsidRDefault="00000000" w:rsidRPr="00000000" w14:paraId="00000594">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596">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chọn mở tài khoản</w:t>
            </w:r>
          </w:p>
        </w:tc>
      </w:tr>
      <w:tr>
        <w:trPr>
          <w:cantSplit w:val="0"/>
          <w:tblHeader w:val="0"/>
        </w:trPr>
        <w:tc>
          <w:tcPr/>
          <w:p w:rsidR="00000000" w:rsidDel="00000000" w:rsidP="00000000" w:rsidRDefault="00000000" w:rsidRPr="00000000" w14:paraId="00000598">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chưa có tài khoản chứng chỉ quỹ tại đại lý phân phối CVS</w:t>
            </w:r>
          </w:p>
        </w:tc>
      </w:tr>
      <w:tr>
        <w:trPr>
          <w:cantSplit w:val="0"/>
          <w:tblHeader w:val="0"/>
        </w:trPr>
        <w:tc>
          <w:tcPr/>
          <w:p w:rsidR="00000000" w:rsidDel="00000000" w:rsidP="00000000" w:rsidRDefault="00000000" w:rsidRPr="00000000" w14:paraId="0000059A">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chỉ quỹ được VSD duyệt và tạo thành công</w:t>
            </w:r>
          </w:p>
        </w:tc>
      </w:tr>
      <w:tr>
        <w:trPr>
          <w:cantSplit w:val="0"/>
          <w:tblHeader w:val="0"/>
        </w:trPr>
        <w:tc>
          <w:tcPr/>
          <w:p w:rsidR="00000000" w:rsidDel="00000000" w:rsidP="00000000" w:rsidRDefault="00000000" w:rsidRPr="00000000" w14:paraId="0000059C">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360" w:lineRule="auto"/>
              <w:ind w:left="0" w:firstLine="0"/>
              <w:rPr/>
            </w:pPr>
            <w:r w:rsidDel="00000000" w:rsidR="00000000" w:rsidRPr="00000000">
              <w:rPr>
                <w:rtl w:val="0"/>
              </w:rPr>
              <w:t xml:space="preserve">User chưa đủ 18 tuổi để mở tài khoản</w:t>
            </w:r>
          </w:p>
          <w:p w:rsidR="00000000" w:rsidDel="00000000" w:rsidP="00000000" w:rsidRDefault="00000000" w:rsidRPr="00000000" w14:paraId="0000059E">
            <w:pPr>
              <w:widowControl w:val="0"/>
              <w:spacing w:line="360" w:lineRule="auto"/>
              <w:ind w:left="0" w:firstLine="0"/>
              <w:rPr/>
            </w:pPr>
            <w:r w:rsidDel="00000000" w:rsidR="00000000" w:rsidRPr="00000000">
              <w:rPr>
                <w:rtl w:val="0"/>
              </w:rPr>
              <w:t xml:space="preserve">User có tài khoản MoMo đang chờ xác thực</w:t>
            </w:r>
          </w:p>
          <w:p w:rsidR="00000000" w:rsidDel="00000000" w:rsidP="00000000" w:rsidRDefault="00000000" w:rsidRPr="00000000" w14:paraId="0000059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chứng chỉ quỹ bị từ chối bởi VSD</w:t>
            </w:r>
          </w:p>
        </w:tc>
      </w:tr>
      <w:tr>
        <w:trPr>
          <w:cantSplit w:val="0"/>
          <w:tblHeader w:val="0"/>
        </w:trPr>
        <w:tc>
          <w:tcPr/>
          <w:p w:rsidR="00000000" w:rsidDel="00000000" w:rsidP="00000000" w:rsidRDefault="00000000" w:rsidRPr="00000000" w14:paraId="000005A0">
            <w:pPr>
              <w:spacing w:line="36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numPr>
                <w:ilvl w:val="0"/>
                <w:numId w:val="90"/>
              </w:numPr>
              <w:spacing w:line="360" w:lineRule="auto"/>
              <w:ind w:left="425.19685039370046" w:hanging="360"/>
              <w:rPr>
                <w:u w:val="none"/>
              </w:rPr>
            </w:pPr>
            <w:r w:rsidDel="00000000" w:rsidR="00000000" w:rsidRPr="00000000">
              <w:rPr>
                <w:rFonts w:ascii="Montserrat" w:cs="Montserrat" w:eastAsia="Montserrat" w:hAnsi="Montserrat"/>
                <w:rtl w:val="0"/>
              </w:rPr>
              <w:t xml:space="preserve">Kiểm tra thông tin eKYC và thông tin tài khoản chứng khoán của user trước khi gửi yêu cầu tạo tài khoản</w:t>
            </w:r>
            <w:r w:rsidDel="00000000" w:rsidR="00000000" w:rsidRPr="00000000">
              <w:rPr>
                <w:rtl w:val="0"/>
              </w:rPr>
              <w:t xml:space="preserve">.</w:t>
            </w:r>
          </w:p>
          <w:p w:rsidR="00000000" w:rsidDel="00000000" w:rsidP="00000000" w:rsidRDefault="00000000" w:rsidRPr="00000000" w14:paraId="000005A2">
            <w:pPr>
              <w:widowControl w:val="0"/>
              <w:numPr>
                <w:ilvl w:val="0"/>
                <w:numId w:val="90"/>
              </w:numPr>
              <w:spacing w:line="360" w:lineRule="auto"/>
              <w:ind w:left="425.19685039370046" w:hanging="360"/>
              <w:rPr>
                <w:u w:val="none"/>
              </w:rPr>
            </w:pPr>
            <w:r w:rsidDel="00000000" w:rsidR="00000000" w:rsidRPr="00000000">
              <w:rPr>
                <w:rtl w:val="0"/>
              </w:rPr>
              <w:t xml:space="preserve">Sử dụng dữ liệu định danh mới nhất từ CCCD.</w:t>
            </w:r>
          </w:p>
          <w:p w:rsidR="00000000" w:rsidDel="00000000" w:rsidP="00000000" w:rsidRDefault="00000000" w:rsidRPr="00000000" w14:paraId="000005A3">
            <w:pPr>
              <w:widowControl w:val="0"/>
              <w:numPr>
                <w:ilvl w:val="0"/>
                <w:numId w:val="90"/>
              </w:numPr>
              <w:spacing w:line="360" w:lineRule="auto"/>
              <w:ind w:left="425.19685039370046" w:hanging="360"/>
              <w:rPr>
                <w:u w:val="none"/>
              </w:rPr>
            </w:pPr>
            <w:r w:rsidDel="00000000" w:rsidR="00000000" w:rsidRPr="00000000">
              <w:rPr>
                <w:rtl w:val="0"/>
              </w:rPr>
              <w:t xml:space="preserve">Kiểm tra khớp 5 trường quan trọng (Họ tên, Loại giấy tờ, CCCD, Ngày cấp, Ngày hết hạn)</w:t>
            </w:r>
          </w:p>
          <w:p w:rsidR="00000000" w:rsidDel="00000000" w:rsidP="00000000" w:rsidRDefault="00000000" w:rsidRPr="00000000" w14:paraId="000005A4">
            <w:pPr>
              <w:widowControl w:val="0"/>
              <w:numPr>
                <w:ilvl w:val="0"/>
                <w:numId w:val="90"/>
              </w:numPr>
              <w:spacing w:line="360" w:lineRule="auto"/>
              <w:ind w:left="425.19685039370046" w:hanging="360"/>
              <w:rPr>
                <w:u w:val="none"/>
              </w:rPr>
            </w:pPr>
            <w:r w:rsidDel="00000000" w:rsidR="00000000" w:rsidRPr="00000000">
              <w:rPr>
                <w:rtl w:val="0"/>
              </w:rPr>
              <w:t xml:space="preserve">Nếu đã mở tài khoản CK, phần thông tin FATCA sẽ hiển thị theo dữ liệu đã đăng ký với CK nhưng không cho phép user chỉnh sửa.</w:t>
            </w:r>
          </w:p>
        </w:tc>
      </w:tr>
    </w:tbl>
    <w:p w:rsidR="00000000" w:rsidDel="00000000" w:rsidP="00000000" w:rsidRDefault="00000000" w:rsidRPr="00000000" w14:paraId="000005A5">
      <w:pPr>
        <w:pStyle w:val="Heading2"/>
        <w:ind w:left="0" w:firstLine="0"/>
        <w:rPr>
          <w:rFonts w:ascii="Montserrat" w:cs="Montserrat" w:eastAsia="Montserrat" w:hAnsi="Montserrat"/>
        </w:rPr>
      </w:pPr>
      <w:bookmarkStart w:colFirst="0" w:colLast="0" w:name="_heading=h.ccvvbdu36jm" w:id="69"/>
      <w:bookmarkEnd w:id="69"/>
      <w:r w:rsidDel="00000000" w:rsidR="00000000" w:rsidRPr="00000000">
        <w:br w:type="page"/>
      </w:r>
      <w:r w:rsidDel="00000000" w:rsidR="00000000" w:rsidRPr="00000000">
        <w:rPr>
          <w:rtl w:val="0"/>
        </w:rPr>
      </w:r>
    </w:p>
    <w:p w:rsidR="00000000" w:rsidDel="00000000" w:rsidP="00000000" w:rsidRDefault="00000000" w:rsidRPr="00000000" w14:paraId="000005A6">
      <w:pPr>
        <w:pStyle w:val="Heading3"/>
        <w:numPr>
          <w:ilvl w:val="1"/>
          <w:numId w:val="75"/>
        </w:numPr>
        <w:spacing w:before="0" w:lineRule="auto"/>
        <w:ind w:left="992.1259842519685" w:hanging="360"/>
        <w:rPr/>
      </w:pPr>
      <w:bookmarkStart w:colFirst="0" w:colLast="0" w:name="_heading=h.ekqalmohd4b0" w:id="70"/>
      <w:bookmarkEnd w:id="70"/>
      <w:r w:rsidDel="00000000" w:rsidR="00000000" w:rsidRPr="00000000">
        <w:rPr>
          <w:rtl w:val="0"/>
        </w:rPr>
        <w:t xml:space="preserve">Flow chart</w:t>
      </w:r>
    </w:p>
    <w:p w:rsidR="00000000" w:rsidDel="00000000" w:rsidP="00000000" w:rsidRDefault="00000000" w:rsidRPr="00000000" w14:paraId="000005A7">
      <w:pPr>
        <w:rPr/>
      </w:pPr>
      <w:r w:rsidDel="00000000" w:rsidR="00000000" w:rsidRPr="00000000">
        <w:rPr>
          <w:b w:val="1"/>
          <w:rtl w:val="0"/>
        </w:rPr>
        <w:t xml:space="preserve">Link </w:t>
      </w:r>
      <w:r w:rsidDel="00000000" w:rsidR="00000000" w:rsidRPr="00000000">
        <w:rPr>
          <w:b w:val="1"/>
          <w:rtl w:val="0"/>
        </w:rPr>
        <w:t xml:space="preserve">flow chart</w:t>
      </w:r>
      <w:r w:rsidDel="00000000" w:rsidR="00000000" w:rsidRPr="00000000">
        <w:rPr>
          <w:b w:val="1"/>
          <w:rtl w:val="0"/>
        </w:rPr>
        <w:t xml:space="preserve">: </w:t>
      </w:r>
      <w:hyperlink r:id="rId49">
        <w:r w:rsidDel="00000000" w:rsidR="00000000" w:rsidRPr="00000000">
          <w:rPr>
            <w:color w:val="1155cc"/>
            <w:u w:val="single"/>
            <w:rtl w:val="0"/>
          </w:rPr>
          <w:t xml:space="preserve">Mở tài khoản Chứng chỉ quỹ x Chứng khoán</w:t>
        </w:r>
      </w:hyperlink>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ind w:left="0" w:firstLine="0"/>
        <w:rPr>
          <w:rFonts w:ascii="Montserrat" w:cs="Montserrat" w:eastAsia="Montserrat" w:hAnsi="Montserrat"/>
        </w:rPr>
      </w:pPr>
      <w:r w:rsidDel="00000000" w:rsidR="00000000" w:rsidRPr="00000000">
        <w:rPr/>
        <w:drawing>
          <wp:inline distB="114300" distT="114300" distL="114300" distR="114300">
            <wp:extent cx="5731200" cy="2565400"/>
            <wp:effectExtent b="0" l="0" r="0" t="0"/>
            <wp:docPr id="143" name="image138.png"/>
            <a:graphic>
              <a:graphicData uri="http://schemas.openxmlformats.org/drawingml/2006/picture">
                <pic:pic>
                  <pic:nvPicPr>
                    <pic:cNvPr id="0" name="image138.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rPr>
          <w:rFonts w:ascii="Montserrat Medium" w:cs="Montserrat Medium" w:eastAsia="Montserrat Medium" w:hAnsi="Montserrat Medium"/>
        </w:rPr>
      </w:pPr>
      <w:r w:rsidDel="00000000" w:rsidR="00000000" w:rsidRPr="00000000">
        <w:rPr>
          <w:rtl w:val="0"/>
        </w:rPr>
      </w:r>
    </w:p>
    <w:tbl>
      <w:tblPr>
        <w:tblStyle w:val="Table36"/>
        <w:tblW w:w="90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85"/>
        <w:gridCol w:w="8115"/>
        <w:tblGridChange w:id="0">
          <w:tblGrid>
            <w:gridCol w:w="885"/>
            <w:gridCol w:w="811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360" w:lineRule="auto"/>
              <w:rPr>
                <w:b w:val="1"/>
              </w:rPr>
            </w:pPr>
            <w:r w:rsidDel="00000000" w:rsidR="00000000" w:rsidRPr="00000000">
              <w:rPr>
                <w:b w:val="1"/>
                <w:rtl w:val="0"/>
              </w:rPr>
              <w:t xml:space="preserve">Bước</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360" w:lineRule="auto"/>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36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360" w:lineRule="auto"/>
              <w:rPr/>
            </w:pPr>
            <w:r w:rsidDel="00000000" w:rsidR="00000000" w:rsidRPr="00000000">
              <w:rPr>
                <w:rtl w:val="0"/>
              </w:rPr>
              <w:t xml:space="preserve">User chọn Mở tài khoản:</w:t>
            </w:r>
          </w:p>
          <w:p w:rsidR="00000000" w:rsidDel="00000000" w:rsidP="00000000" w:rsidRDefault="00000000" w:rsidRPr="00000000" w14:paraId="000005B0">
            <w:pPr>
              <w:widowControl w:val="0"/>
              <w:numPr>
                <w:ilvl w:val="0"/>
                <w:numId w:val="70"/>
              </w:numPr>
              <w:spacing w:line="360" w:lineRule="auto"/>
              <w:ind w:left="425.19685039370086" w:hanging="360"/>
              <w:rPr>
                <w:u w:val="none"/>
              </w:rPr>
            </w:pPr>
            <w:r w:rsidDel="00000000" w:rsidR="00000000" w:rsidRPr="00000000">
              <w:rPr>
                <w:rtl w:val="0"/>
              </w:rPr>
              <w:t xml:space="preserve">Từ  banner Mở tài khoản miễn phí</w:t>
            </w:r>
          </w:p>
          <w:p w:rsidR="00000000" w:rsidDel="00000000" w:rsidP="00000000" w:rsidRDefault="00000000" w:rsidRPr="00000000" w14:paraId="000005B1">
            <w:pPr>
              <w:widowControl w:val="0"/>
              <w:numPr>
                <w:ilvl w:val="0"/>
                <w:numId w:val="70"/>
              </w:numPr>
              <w:spacing w:line="360" w:lineRule="auto"/>
              <w:ind w:left="425.19685039370086" w:hanging="360"/>
              <w:rPr>
                <w:u w:val="none"/>
              </w:rPr>
            </w:pPr>
            <w:r w:rsidDel="00000000" w:rsidR="00000000" w:rsidRPr="00000000">
              <w:rPr>
                <w:rtl w:val="0"/>
              </w:rPr>
              <w:t xml:space="preserve">Từ button “Mua” màn hình Chi tiết quỹ</w:t>
            </w:r>
          </w:p>
          <w:p w:rsidR="00000000" w:rsidDel="00000000" w:rsidP="00000000" w:rsidRDefault="00000000" w:rsidRPr="00000000" w14:paraId="000005B2">
            <w:pPr>
              <w:widowControl w:val="0"/>
              <w:numPr>
                <w:ilvl w:val="0"/>
                <w:numId w:val="70"/>
              </w:numPr>
              <w:spacing w:line="360" w:lineRule="auto"/>
              <w:ind w:left="425.19685039370086" w:hanging="360"/>
              <w:rPr>
                <w:u w:val="none"/>
              </w:rPr>
            </w:pPr>
            <w:r w:rsidDel="00000000" w:rsidR="00000000" w:rsidRPr="00000000">
              <w:rPr>
                <w:rtl w:val="0"/>
              </w:rPr>
              <w:t xml:space="preserve">Từ bottomsheet Mở tài khoản</w:t>
            </w:r>
          </w:p>
          <w:p w:rsidR="00000000" w:rsidDel="00000000" w:rsidP="00000000" w:rsidRDefault="00000000" w:rsidRPr="00000000" w14:paraId="000005B3">
            <w:pPr>
              <w:widowControl w:val="0"/>
              <w:numPr>
                <w:ilvl w:val="0"/>
                <w:numId w:val="70"/>
              </w:numPr>
              <w:spacing w:line="360" w:lineRule="auto"/>
              <w:ind w:left="425.19685039370086" w:hanging="360"/>
              <w:rPr>
                <w:u w:val="none"/>
              </w:rPr>
            </w:pPr>
            <w:r w:rsidDel="00000000" w:rsidR="00000000" w:rsidRPr="00000000">
              <w:rPr>
                <w:rtl w:val="0"/>
              </w:rPr>
              <w:t xml:space="preserve">Từ bottomsheet Cập nhật mới</w:t>
            </w:r>
          </w:p>
          <w:p w:rsidR="00000000" w:rsidDel="00000000" w:rsidP="00000000" w:rsidRDefault="00000000" w:rsidRPr="00000000" w14:paraId="000005B4">
            <w:pPr>
              <w:widowControl w:val="0"/>
              <w:numPr>
                <w:ilvl w:val="0"/>
                <w:numId w:val="70"/>
              </w:numPr>
              <w:spacing w:line="360" w:lineRule="auto"/>
              <w:ind w:left="425.19685039370086" w:hanging="360"/>
              <w:rPr>
                <w:u w:val="none"/>
              </w:rPr>
            </w:pPr>
            <w:r w:rsidDel="00000000" w:rsidR="00000000" w:rsidRPr="00000000">
              <w:rPr>
                <w:rtl w:val="0"/>
              </w:rPr>
              <w:t xml:space="preserve">Từ màn hình Tiện 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36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360" w:lineRule="auto"/>
              <w:rPr/>
            </w:pPr>
            <w:r w:rsidDel="00000000" w:rsidR="00000000" w:rsidRPr="00000000">
              <w:rPr>
                <w:rtl w:val="0"/>
              </w:rPr>
              <w:t xml:space="preserve">App gọi  </w:t>
            </w:r>
            <w:r w:rsidDel="00000000" w:rsidR="00000000" w:rsidRPr="00000000">
              <w:rPr>
                <w:rtl w:val="0"/>
              </w:rPr>
              <w:t xml:space="preserve">InitConsent</w:t>
            </w:r>
            <w:r w:rsidDel="00000000" w:rsidR="00000000" w:rsidRPr="00000000">
              <w:rPr>
                <w:rtl w:val="0"/>
              </w:rPr>
              <w:t xml:space="preserve"> từ SDK Get Consent lấy thông tin kiểm tra điều kiện mở tài khoản của user:</w:t>
            </w:r>
          </w:p>
          <w:p w:rsidR="00000000" w:rsidDel="00000000" w:rsidP="00000000" w:rsidRDefault="00000000" w:rsidRPr="00000000" w14:paraId="000005B7">
            <w:pPr>
              <w:widowControl w:val="0"/>
              <w:numPr>
                <w:ilvl w:val="0"/>
                <w:numId w:val="9"/>
              </w:numPr>
              <w:spacing w:line="360" w:lineRule="auto"/>
              <w:ind w:left="425.19685039370086" w:hanging="360"/>
              <w:rPr>
                <w:u w:val="none"/>
              </w:rPr>
            </w:pPr>
            <w:r w:rsidDel="00000000" w:rsidR="00000000" w:rsidRPr="00000000">
              <w:rPr>
                <w:rtl w:val="0"/>
              </w:rPr>
              <w:t xml:space="preserve">User đủ 18 tuổi trở lên?: True/False</w:t>
            </w:r>
          </w:p>
          <w:p w:rsidR="00000000" w:rsidDel="00000000" w:rsidP="00000000" w:rsidRDefault="00000000" w:rsidRPr="00000000" w14:paraId="000005B8">
            <w:pPr>
              <w:widowControl w:val="0"/>
              <w:numPr>
                <w:ilvl w:val="0"/>
                <w:numId w:val="9"/>
              </w:numPr>
              <w:spacing w:line="360" w:lineRule="auto"/>
              <w:ind w:left="425.19685039370086" w:hanging="360"/>
              <w:rPr>
                <w:u w:val="none"/>
              </w:rPr>
            </w:pPr>
            <w:r w:rsidDel="00000000" w:rsidR="00000000" w:rsidRPr="00000000">
              <w:rPr>
                <w:rtl w:val="0"/>
              </w:rPr>
              <w:t xml:space="preserve">Trạng thái eKYC có Pending?: True/False</w:t>
            </w:r>
          </w:p>
          <w:p w:rsidR="00000000" w:rsidDel="00000000" w:rsidP="00000000" w:rsidRDefault="00000000" w:rsidRPr="00000000" w14:paraId="000005B9">
            <w:pPr>
              <w:widowControl w:val="0"/>
              <w:numPr>
                <w:ilvl w:val="0"/>
                <w:numId w:val="9"/>
              </w:numPr>
              <w:spacing w:line="360" w:lineRule="auto"/>
              <w:ind w:left="425.19685039370086" w:hanging="360"/>
              <w:rPr>
                <w:u w:val="none"/>
              </w:rPr>
            </w:pPr>
            <w:r w:rsidDel="00000000" w:rsidR="00000000" w:rsidRPr="00000000">
              <w:rPr>
                <w:rtl w:val="0"/>
              </w:rPr>
              <w:t xml:space="preserve">Trạng thái eKYC: True/False</w:t>
            </w:r>
          </w:p>
          <w:p w:rsidR="00000000" w:rsidDel="00000000" w:rsidP="00000000" w:rsidRDefault="00000000" w:rsidRPr="00000000" w14:paraId="000005BA">
            <w:pPr>
              <w:widowControl w:val="0"/>
              <w:numPr>
                <w:ilvl w:val="0"/>
                <w:numId w:val="9"/>
              </w:numPr>
              <w:spacing w:line="360" w:lineRule="auto"/>
              <w:ind w:left="425.19685039370086" w:hanging="360"/>
              <w:rPr>
                <w:u w:val="none"/>
              </w:rPr>
            </w:pPr>
            <w:r w:rsidDel="00000000" w:rsidR="00000000" w:rsidRPr="00000000">
              <w:rPr>
                <w:rtl w:val="0"/>
              </w:rPr>
              <w:t xml:space="preserve">Trạng thái NFC (</w:t>
            </w:r>
            <w:r w:rsidDel="00000000" w:rsidR="00000000" w:rsidRPr="00000000">
              <w:rPr>
                <w:rtl w:val="0"/>
              </w:rPr>
              <w:t xml:space="preserve">isC06Verified</w:t>
            </w:r>
            <w:r w:rsidDel="00000000" w:rsidR="00000000" w:rsidRPr="00000000">
              <w:rPr>
                <w:rtl w:val="0"/>
              </w:rPr>
              <w:t xml:space="preserve">): True/False</w:t>
            </w:r>
          </w:p>
          <w:p w:rsidR="00000000" w:rsidDel="00000000" w:rsidP="00000000" w:rsidRDefault="00000000" w:rsidRPr="00000000" w14:paraId="000005BB">
            <w:pPr>
              <w:widowControl w:val="0"/>
              <w:numPr>
                <w:ilvl w:val="0"/>
                <w:numId w:val="9"/>
              </w:numPr>
              <w:spacing w:line="360" w:lineRule="auto"/>
              <w:ind w:left="425.19685039370086" w:hanging="360"/>
              <w:rPr>
                <w:u w:val="none"/>
              </w:rPr>
            </w:pPr>
            <w:r w:rsidDel="00000000" w:rsidR="00000000" w:rsidRPr="00000000">
              <w:rPr>
                <w:rtl w:val="0"/>
              </w:rPr>
              <w:t xml:space="preserve">Last update FM &lt; = 1h?: True/False</w:t>
            </w:r>
          </w:p>
          <w:p w:rsidR="00000000" w:rsidDel="00000000" w:rsidP="00000000" w:rsidRDefault="00000000" w:rsidRPr="00000000" w14:paraId="000005BC">
            <w:pPr>
              <w:widowControl w:val="0"/>
              <w:numPr>
                <w:ilvl w:val="0"/>
                <w:numId w:val="9"/>
              </w:numPr>
              <w:spacing w:line="360" w:lineRule="auto"/>
              <w:ind w:left="425.19685039370086" w:hanging="360"/>
              <w:rPr>
                <w:u w:val="none"/>
              </w:rPr>
            </w:pPr>
            <w:r w:rsidDel="00000000" w:rsidR="00000000" w:rsidRPr="00000000">
              <w:rPr>
                <w:rtl w:val="0"/>
              </w:rPr>
              <w:t xml:space="preserve">Đã get consent chưa: True/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36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360" w:lineRule="auto"/>
              <w:rPr>
                <w:b w:val="1"/>
              </w:rPr>
            </w:pPr>
            <w:r w:rsidDel="00000000" w:rsidR="00000000" w:rsidRPr="00000000">
              <w:rPr>
                <w:rtl w:val="0"/>
              </w:rPr>
              <w:t xml:space="preserve">Dựa vào thông tin của user được trả về, hiển thị UI tương ứng, theo thứ tự kiểm tra như sau:</w:t>
            </w:r>
            <w:r w:rsidDel="00000000" w:rsidR="00000000" w:rsidRPr="00000000">
              <w:rPr>
                <w:rtl w:val="0"/>
              </w:rPr>
            </w:r>
          </w:p>
          <w:p w:rsidR="00000000" w:rsidDel="00000000" w:rsidP="00000000" w:rsidRDefault="00000000" w:rsidRPr="00000000" w14:paraId="000005BF">
            <w:pPr>
              <w:widowControl w:val="0"/>
              <w:spacing w:line="360" w:lineRule="auto"/>
              <w:rPr>
                <w:b w:val="1"/>
              </w:rPr>
            </w:pPr>
            <w:r w:rsidDel="00000000" w:rsidR="00000000" w:rsidRPr="00000000">
              <w:rPr>
                <w:rtl w:val="0"/>
              </w:rPr>
            </w:r>
          </w:p>
          <w:p w:rsidR="00000000" w:rsidDel="00000000" w:rsidP="00000000" w:rsidRDefault="00000000" w:rsidRPr="00000000" w14:paraId="000005C0">
            <w:pPr>
              <w:widowControl w:val="0"/>
              <w:spacing w:line="360" w:lineRule="auto"/>
              <w:rPr/>
            </w:pPr>
            <w:r w:rsidDel="00000000" w:rsidR="00000000" w:rsidRPr="00000000">
              <w:rPr>
                <w:b w:val="1"/>
                <w:rtl w:val="0"/>
              </w:rPr>
              <w:t xml:space="preserve">Nếu </w:t>
            </w:r>
            <w:r w:rsidDel="00000000" w:rsidR="00000000" w:rsidRPr="00000000">
              <w:rPr>
                <w:b w:val="1"/>
                <w:rtl w:val="0"/>
              </w:rPr>
              <w:t xml:space="preserve">isConsented</w:t>
            </w:r>
            <w:r w:rsidDel="00000000" w:rsidR="00000000" w:rsidRPr="00000000">
              <w:rPr>
                <w:b w:val="1"/>
                <w:rtl w:val="0"/>
              </w:rPr>
              <w:t xml:space="preserve"> = true</w:t>
            </w:r>
            <w:r w:rsidDel="00000000" w:rsidR="00000000" w:rsidRPr="00000000">
              <w:rPr>
                <w:rtl w:val="0"/>
              </w:rPr>
            </w:r>
          </w:p>
          <w:sdt>
            <w:sdtPr>
              <w:lock w:val="contentLocked"/>
              <w:id w:val="-1635262514"/>
              <w:tag w:val="goog_rdk_17"/>
            </w:sdtPr>
            <w:sdtContent>
              <w:tbl>
                <w:tblPr>
                  <w:tblStyle w:val="Table37"/>
                  <w:tblW w:w="7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100"/>
                  <w:gridCol w:w="2630"/>
                  <w:gridCol w:w="2630"/>
                  <w:tblGridChange w:id="0">
                    <w:tblGrid>
                      <w:gridCol w:w="555"/>
                      <w:gridCol w:w="2100"/>
                      <w:gridCol w:w="2630"/>
                      <w:gridCol w:w="263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360" w:lineRule="auto"/>
                        <w:jc w:val="center"/>
                        <w:rPr>
                          <w:b w:val="1"/>
                        </w:rPr>
                      </w:pPr>
                      <w:r w:rsidDel="00000000" w:rsidR="00000000" w:rsidRPr="00000000">
                        <w:rPr>
                          <w:b w:val="1"/>
                          <w:rtl w:val="0"/>
                        </w:rPr>
                        <w:t xml:space="preserve">#</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360" w:lineRule="auto"/>
                        <w:jc w:val="center"/>
                        <w:rPr>
                          <w:b w:val="1"/>
                        </w:rPr>
                      </w:pPr>
                      <w:r w:rsidDel="00000000" w:rsidR="00000000" w:rsidRPr="00000000">
                        <w:rPr>
                          <w:b w:val="1"/>
                          <w:rtl w:val="0"/>
                        </w:rPr>
                        <w:t xml:space="preserve">Hành động</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360" w:lineRule="auto"/>
                        <w:jc w:val="center"/>
                        <w:rPr>
                          <w:b w:val="1"/>
                        </w:rPr>
                      </w:pPr>
                      <w:r w:rsidDel="00000000" w:rsidR="00000000" w:rsidRPr="00000000">
                        <w:rPr>
                          <w:b w:val="1"/>
                          <w:rtl w:val="0"/>
                        </w:rPr>
                        <w:t xml:space="preserve">Điều kiện</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360" w:lineRule="auto"/>
                        <w:jc w:val="center"/>
                        <w:rPr>
                          <w:b w:val="1"/>
                        </w:rPr>
                      </w:pPr>
                      <w:r w:rsidDel="00000000" w:rsidR="00000000" w:rsidRPr="00000000">
                        <w:rPr>
                          <w:b w:val="1"/>
                          <w:rtl w:val="0"/>
                        </w:rPr>
                        <w:t xml:space="preserve">Hành động tiếp theo</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5">
                      <w:pPr>
                        <w:widowControl w:val="0"/>
                        <w:spacing w:line="360" w:lineRule="auto"/>
                        <w:rPr/>
                      </w:pPr>
                      <w:r w:rsidDel="00000000" w:rsidR="00000000" w:rsidRPr="00000000">
                        <w:rPr>
                          <w:rtl w:val="0"/>
                        </w:rPr>
                        <w:t xml:space="preserve">1</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6">
                      <w:pPr>
                        <w:widowControl w:val="0"/>
                        <w:spacing w:line="360" w:lineRule="auto"/>
                        <w:rPr/>
                      </w:pPr>
                      <w:r w:rsidDel="00000000" w:rsidR="00000000" w:rsidRPr="00000000">
                        <w:rPr>
                          <w:rtl w:val="0"/>
                        </w:rPr>
                        <w:t xml:space="preserve">Kiểm tra trạng thái </w:t>
                      </w:r>
                      <w:r w:rsidDel="00000000" w:rsidR="00000000" w:rsidRPr="00000000">
                        <w:rPr>
                          <w:color w:val="188038"/>
                          <w:rtl w:val="0"/>
                        </w:rPr>
                        <w:t xml:space="preserve">isPendingKYC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7">
                      <w:pPr>
                        <w:widowControl w:val="0"/>
                        <w:spacing w:line="360" w:lineRule="auto"/>
                        <w:rPr/>
                      </w:pPr>
                      <w:r w:rsidDel="00000000" w:rsidR="00000000" w:rsidRPr="00000000">
                        <w:rPr>
                          <w:color w:val="188038"/>
                          <w:rtl w:val="0"/>
                        </w:rPr>
                        <w:t xml:space="preserve">isPendingKYC</w:t>
                      </w:r>
                      <w:r w:rsidDel="00000000" w:rsidR="00000000" w:rsidRPr="00000000">
                        <w:rPr>
                          <w:color w:val="188038"/>
                          <w:rtl w:val="0"/>
                        </w:rPr>
                        <w:t xml:space="preserve">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8">
                      <w:pPr>
                        <w:widowControl w:val="0"/>
                        <w:spacing w:line="360" w:lineRule="auto"/>
                        <w:rPr/>
                      </w:pPr>
                      <w:r w:rsidDel="00000000" w:rsidR="00000000" w:rsidRPr="00000000">
                        <w:rPr>
                          <w:rtl w:val="0"/>
                        </w:rPr>
                        <w:t xml:space="preserve">Hiển thị Pop-up Pending</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9">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A">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B">
                      <w:pPr>
                        <w:widowControl w:val="0"/>
                        <w:spacing w:line="360" w:lineRule="auto"/>
                        <w:rPr/>
                      </w:pPr>
                      <w:r w:rsidDel="00000000" w:rsidR="00000000" w:rsidRPr="00000000">
                        <w:rPr>
                          <w:color w:val="188038"/>
                          <w:rtl w:val="0"/>
                        </w:rPr>
                        <w:t xml:space="preserve">isPendingKYC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C">
                      <w:pPr>
                        <w:widowControl w:val="0"/>
                        <w:spacing w:line="360" w:lineRule="auto"/>
                        <w:rPr/>
                      </w:pPr>
                      <w:r w:rsidDel="00000000" w:rsidR="00000000" w:rsidRPr="00000000">
                        <w:rPr>
                          <w:rtl w:val="0"/>
                        </w:rPr>
                        <w:t xml:space="preserve">Chuyển sang check tuổi</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D">
                      <w:pPr>
                        <w:widowControl w:val="0"/>
                        <w:spacing w:line="360" w:lineRule="auto"/>
                        <w:rPr/>
                      </w:pPr>
                      <w:r w:rsidDel="00000000" w:rsidR="00000000" w:rsidRPr="00000000">
                        <w:rPr>
                          <w:rtl w:val="0"/>
                        </w:rPr>
                        <w:t xml:space="preserve">2</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E">
                      <w:pPr>
                        <w:widowControl w:val="0"/>
                        <w:spacing w:line="360" w:lineRule="auto"/>
                        <w:rPr/>
                      </w:pPr>
                      <w:r w:rsidDel="00000000" w:rsidR="00000000" w:rsidRPr="00000000">
                        <w:rPr>
                          <w:rtl w:val="0"/>
                        </w:rPr>
                        <w:t xml:space="preserve">Kiểm tra tuổi (</w:t>
                      </w:r>
                      <w:r w:rsidDel="00000000" w:rsidR="00000000" w:rsidRPr="00000000">
                        <w:rPr>
                          <w:color w:val="188038"/>
                          <w:rtl w:val="0"/>
                        </w:rPr>
                        <w:t xml:space="preserve">isGreater18</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CF">
                      <w:pPr>
                        <w:widowControl w:val="0"/>
                        <w:spacing w:line="360" w:lineRule="auto"/>
                        <w:rPr/>
                      </w:pPr>
                      <w:r w:rsidDel="00000000" w:rsidR="00000000" w:rsidRPr="00000000">
                        <w:rPr>
                          <w:color w:val="188038"/>
                          <w:rtl w:val="0"/>
                        </w:rPr>
                        <w:t xml:space="preserve">&lt;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0">
                      <w:pPr>
                        <w:widowControl w:val="0"/>
                        <w:spacing w:line="360" w:lineRule="auto"/>
                        <w:rPr/>
                      </w:pPr>
                      <w:r w:rsidDel="00000000" w:rsidR="00000000" w:rsidRPr="00000000">
                        <w:rPr>
                          <w:rtl w:val="0"/>
                        </w:rPr>
                        <w:t xml:space="preserve">Hiển thị Pop-up &lt;18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1">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2">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3">
                      <w:pPr>
                        <w:widowControl w:val="0"/>
                        <w:spacing w:line="360" w:lineRule="auto"/>
                        <w:rPr/>
                      </w:pPr>
                      <w:r w:rsidDel="00000000" w:rsidR="00000000" w:rsidRPr="00000000">
                        <w:rPr>
                          <w:color w:val="188038"/>
                          <w:rtl w:val="0"/>
                        </w:rPr>
                        <w:t xml:space="preserve">&gt;=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4">
                      <w:pPr>
                        <w:widowControl w:val="0"/>
                        <w:spacing w:line="360" w:lineRule="auto"/>
                        <w:rPr/>
                      </w:pPr>
                      <w:r w:rsidDel="00000000" w:rsidR="00000000" w:rsidRPr="00000000">
                        <w:rPr>
                          <w:rtl w:val="0"/>
                        </w:rPr>
                        <w:t xml:space="preserve">Chuyển sang check Face Matching</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5">
                      <w:pPr>
                        <w:widowControl w:val="0"/>
                        <w:spacing w:line="360" w:lineRule="auto"/>
                        <w:rPr/>
                      </w:pPr>
                      <w:r w:rsidDel="00000000" w:rsidR="00000000" w:rsidRPr="00000000">
                        <w:rPr>
                          <w:rtl w:val="0"/>
                        </w:rPr>
                        <w:t xml:space="preserve">3</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6">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7">
                      <w:pPr>
                        <w:widowControl w:val="0"/>
                        <w:spacing w:line="360" w:lineRule="auto"/>
                        <w:rPr/>
                      </w:pPr>
                      <w:r w:rsidDel="00000000" w:rsidR="00000000" w:rsidRPr="00000000">
                        <w:rPr>
                          <w:rtl w:val="0"/>
                        </w:rPr>
                        <w:t xml:space="preserve">Cả hai đều true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8">
                      <w:pPr>
                        <w:widowControl w:val="0"/>
                        <w:spacing w:line="360" w:lineRule="auto"/>
                        <w:rPr/>
                      </w:pPr>
                      <w:r w:rsidDel="00000000" w:rsidR="00000000" w:rsidRPr="00000000">
                        <w:rPr>
                          <w:rtl w:val="0"/>
                        </w:rPr>
                        <w:t xml:space="preserve">Kiểm tra FM &lt;1h</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360" w:lineRule="auto"/>
                        <w:ind w:left="0" w:firstLine="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A">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B">
                      <w:pPr>
                        <w:widowControl w:val="0"/>
                        <w:spacing w:line="360" w:lineRule="auto"/>
                        <w:rPr/>
                      </w:pPr>
                      <w:r w:rsidDel="00000000" w:rsidR="00000000" w:rsidRPr="00000000">
                        <w:rPr>
                          <w:rtl w:val="0"/>
                        </w:rPr>
                        <w:t xml:space="preserve">Một trong hai false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DC">
                      <w:pPr>
                        <w:widowControl w:val="0"/>
                        <w:spacing w:line="360" w:lineRule="auto"/>
                        <w:rPr/>
                      </w:pPr>
                      <w:r w:rsidDel="00000000" w:rsidR="00000000" w:rsidRPr="00000000">
                        <w:rPr>
                          <w:rtl w:val="0"/>
                        </w:rPr>
                        <w:t xml:space="preserve">Show </w:t>
                      </w:r>
                      <w:hyperlink w:anchor="_heading=h.sm7tfe7jrs86">
                        <w:r w:rsidDel="00000000" w:rsidR="00000000" w:rsidRPr="00000000">
                          <w:rPr>
                            <w:color w:val="1155cc"/>
                            <w:u w:val="single"/>
                            <w:rtl w:val="0"/>
                          </w:rPr>
                          <w:t xml:space="preserve">Pop-up thông báo cập nhật KYC</w:t>
                        </w:r>
                      </w:hyperlink>
                      <w:r w:rsidDel="00000000" w:rsidR="00000000" w:rsidRPr="00000000">
                        <w:rPr>
                          <w:rtl w:val="0"/>
                        </w:rPr>
                      </w:r>
                    </w:p>
                    <w:p w:rsidR="00000000" w:rsidDel="00000000" w:rsidP="00000000" w:rsidRDefault="00000000" w:rsidRPr="00000000" w14:paraId="000005DD">
                      <w:pPr>
                        <w:widowControl w:val="0"/>
                        <w:spacing w:line="360" w:lineRule="auto"/>
                        <w:rPr/>
                      </w:pPr>
                      <w:r w:rsidDel="00000000" w:rsidR="00000000" w:rsidRPr="00000000">
                        <w:rPr>
                          <w:rtl w:val="0"/>
                        </w:rPr>
                      </w:r>
                    </w:p>
                    <w:p w:rsidR="00000000" w:rsidDel="00000000" w:rsidP="00000000" w:rsidRDefault="00000000" w:rsidRPr="00000000" w14:paraId="000005DE">
                      <w:pPr>
                        <w:widowControl w:val="0"/>
                        <w:spacing w:line="360" w:lineRule="auto"/>
                        <w:rPr/>
                      </w:pPr>
                      <w:r w:rsidDel="00000000" w:rsidR="00000000" w:rsidRPr="00000000">
                        <w:rPr>
                          <w:rtl w:val="0"/>
                        </w:rPr>
                        <w:t xml:space="preserve">Điều hướng user thực hiện lại eKYC (OCR / NFC / FM tùy cấu hình).</w:t>
                      </w:r>
                    </w:p>
                    <w:p w:rsidR="00000000" w:rsidDel="00000000" w:rsidP="00000000" w:rsidRDefault="00000000" w:rsidRPr="00000000" w14:paraId="000005DF">
                      <w:pPr>
                        <w:widowControl w:val="0"/>
                        <w:spacing w:line="360" w:lineRule="auto"/>
                        <w:rPr/>
                      </w:pPr>
                      <w:r w:rsidDel="00000000" w:rsidR="00000000" w:rsidRPr="00000000">
                        <w:rPr>
                          <w:rtl w:val="0"/>
                        </w:rPr>
                      </w:r>
                    </w:p>
                    <w:p w:rsidR="00000000" w:rsidDel="00000000" w:rsidP="00000000" w:rsidRDefault="00000000" w:rsidRPr="00000000" w14:paraId="000005E0">
                      <w:pPr>
                        <w:widowControl w:val="0"/>
                        <w:spacing w:line="360" w:lineRule="auto"/>
                        <w:rPr/>
                      </w:pPr>
                      <w:r w:rsidDel="00000000" w:rsidR="00000000" w:rsidRPr="00000000">
                        <w:rPr>
                          <w:rtl w:val="0"/>
                        </w:rPr>
                        <w:t xml:space="preserve">Sau khi eKYC, thực hiện kiểm tra lại isKYC và </w:t>
                      </w:r>
                      <w:r w:rsidDel="00000000" w:rsidR="00000000" w:rsidRPr="00000000">
                        <w:rPr>
                          <w:rtl w:val="0"/>
                        </w:rPr>
                        <w:t xml:space="preserve">isC06Verified</w:t>
                      </w:r>
                      <w:r w:rsidDel="00000000" w:rsidR="00000000" w:rsidRPr="00000000">
                        <w:rPr>
                          <w:rtl w:val="0"/>
                        </w:rPr>
                        <w:t xml:space="preserve">.</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1">
                      <w:pPr>
                        <w:widowControl w:val="0"/>
                        <w:spacing w:line="360" w:lineRule="auto"/>
                        <w:rPr/>
                      </w:pPr>
                      <w:r w:rsidDel="00000000" w:rsidR="00000000" w:rsidRPr="00000000">
                        <w:rPr>
                          <w:rtl w:val="0"/>
                        </w:rPr>
                        <w:t xml:space="preserve">4</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2">
                      <w:pPr>
                        <w:widowControl w:val="0"/>
                        <w:spacing w:line="360" w:lineRule="auto"/>
                        <w:rPr/>
                      </w:pPr>
                      <w:r w:rsidDel="00000000" w:rsidR="00000000" w:rsidRPr="00000000">
                        <w:rPr>
                          <w:rtl w:val="0"/>
                        </w:rPr>
                        <w:t xml:space="preserve">Kiểm tra Face Matching gần nhất (</w:t>
                      </w:r>
                      <w:r w:rsidDel="00000000" w:rsidR="00000000" w:rsidRPr="00000000">
                        <w:rPr>
                          <w:color w:val="188038"/>
                          <w:rtl w:val="0"/>
                        </w:rPr>
                        <w:t xml:space="preserve">FM &lt; 1h</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3">
                      <w:pPr>
                        <w:widowControl w:val="0"/>
                        <w:spacing w:line="360" w:lineRule="auto"/>
                        <w:rPr/>
                      </w:pPr>
                      <w:r w:rsidDel="00000000" w:rsidR="00000000" w:rsidRPr="00000000">
                        <w:rPr>
                          <w:color w:val="188038"/>
                          <w:rtl w:val="0"/>
                        </w:rPr>
                        <w:t xml:space="preserve">isFaceMatching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4">
                      <w:pPr>
                        <w:widowControl w:val="0"/>
                        <w:spacing w:line="360" w:lineRule="auto"/>
                        <w:rPr/>
                      </w:pPr>
                      <w:r w:rsidDel="00000000" w:rsidR="00000000" w:rsidRPr="00000000">
                        <w:rPr>
                          <w:rtl w:val="0"/>
                        </w:rPr>
                        <w:t xml:space="preserve">Yêu cầu thực hiện lại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5">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6">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7">
                      <w:pPr>
                        <w:widowControl w:val="0"/>
                        <w:spacing w:line="360" w:lineRule="auto"/>
                        <w:rPr/>
                      </w:pPr>
                      <w:r w:rsidDel="00000000" w:rsidR="00000000" w:rsidRPr="00000000">
                        <w:rPr>
                          <w:color w:val="188038"/>
                          <w:rtl w:val="0"/>
                        </w:rPr>
                        <w:t xml:space="preserve">isFaceMatching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8">
                      <w:pPr>
                        <w:widowControl w:val="0"/>
                        <w:spacing w:line="360" w:lineRule="auto"/>
                        <w:rPr/>
                      </w:pPr>
                      <w:r w:rsidDel="00000000" w:rsidR="00000000" w:rsidRPr="00000000">
                        <w:rPr>
                          <w:rtl w:val="0"/>
                        </w:rPr>
                        <w:t xml:space="preserve">Kiểm tra tài khoản Chứng khoán.</w:t>
                      </w:r>
                    </w:p>
                  </w:tc>
                </w:tr>
              </w:tbl>
            </w:sdtContent>
          </w:sdt>
          <w:p w:rsidR="00000000" w:rsidDel="00000000" w:rsidP="00000000" w:rsidRDefault="00000000" w:rsidRPr="00000000" w14:paraId="000005E9">
            <w:pPr>
              <w:widowControl w:val="0"/>
              <w:spacing w:line="360" w:lineRule="auto"/>
              <w:rPr/>
            </w:pPr>
            <w:r w:rsidDel="00000000" w:rsidR="00000000" w:rsidRPr="00000000">
              <w:rPr>
                <w:rtl w:val="0"/>
              </w:rPr>
            </w:r>
          </w:p>
          <w:p w:rsidR="00000000" w:rsidDel="00000000" w:rsidP="00000000" w:rsidRDefault="00000000" w:rsidRPr="00000000" w14:paraId="000005EA">
            <w:pPr>
              <w:widowControl w:val="0"/>
              <w:spacing w:line="360" w:lineRule="auto"/>
              <w:rPr/>
            </w:pPr>
            <w:r w:rsidDel="00000000" w:rsidR="00000000" w:rsidRPr="00000000">
              <w:rPr>
                <w:b w:val="1"/>
                <w:rtl w:val="0"/>
              </w:rPr>
              <w:t xml:space="preserve">Nếu </w:t>
            </w:r>
            <w:r w:rsidDel="00000000" w:rsidR="00000000" w:rsidRPr="00000000">
              <w:rPr>
                <w:b w:val="1"/>
                <w:rtl w:val="0"/>
              </w:rPr>
              <w:t xml:space="preserve">isConsented</w:t>
            </w:r>
            <w:r w:rsidDel="00000000" w:rsidR="00000000" w:rsidRPr="00000000">
              <w:rPr>
                <w:b w:val="1"/>
                <w:rtl w:val="0"/>
              </w:rPr>
              <w:t xml:space="preserve"> = false</w:t>
            </w:r>
            <w:r w:rsidDel="00000000" w:rsidR="00000000" w:rsidRPr="00000000">
              <w:rPr>
                <w:rtl w:val="0"/>
              </w:rPr>
            </w:r>
          </w:p>
          <w:sdt>
            <w:sdtPr>
              <w:lock w:val="contentLocked"/>
              <w:id w:val="-1490676555"/>
              <w:tag w:val="goog_rdk_18"/>
            </w:sdtPr>
            <w:sdtContent>
              <w:tbl>
                <w:tblPr>
                  <w:tblStyle w:val="Table38"/>
                  <w:tblW w:w="7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145"/>
                  <w:gridCol w:w="2630"/>
                  <w:gridCol w:w="2630"/>
                  <w:tblGridChange w:id="0">
                    <w:tblGrid>
                      <w:gridCol w:w="510"/>
                      <w:gridCol w:w="2145"/>
                      <w:gridCol w:w="2630"/>
                      <w:gridCol w:w="263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360" w:lineRule="auto"/>
                        <w:jc w:val="center"/>
                        <w:rPr>
                          <w:b w:val="1"/>
                        </w:rPr>
                      </w:pPr>
                      <w:r w:rsidDel="00000000" w:rsidR="00000000" w:rsidRPr="00000000">
                        <w:rPr>
                          <w:b w:val="1"/>
                          <w:rtl w:val="0"/>
                        </w:rPr>
                        <w:t xml:space="preserve">#</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360" w:lineRule="auto"/>
                        <w:jc w:val="center"/>
                        <w:rPr>
                          <w:b w:val="1"/>
                        </w:rPr>
                      </w:pPr>
                      <w:r w:rsidDel="00000000" w:rsidR="00000000" w:rsidRPr="00000000">
                        <w:rPr>
                          <w:b w:val="1"/>
                          <w:rtl w:val="0"/>
                        </w:rPr>
                        <w:t xml:space="preserve">Hành động</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360" w:lineRule="auto"/>
                        <w:jc w:val="center"/>
                        <w:rPr>
                          <w:b w:val="1"/>
                        </w:rPr>
                      </w:pPr>
                      <w:r w:rsidDel="00000000" w:rsidR="00000000" w:rsidRPr="00000000">
                        <w:rPr>
                          <w:b w:val="1"/>
                          <w:rtl w:val="0"/>
                        </w:rPr>
                        <w:t xml:space="preserve">Điều kiện</w:t>
                      </w:r>
                    </w:p>
                  </w:tc>
                  <w:tc>
                    <w:tcPr>
                      <w:tcBorders>
                        <w:top w:color="cccccc" w:space="0" w:sz="4" w:val="single"/>
                        <w:left w:color="cccccc" w:space="0" w:sz="4" w:val="single"/>
                        <w:bottom w:color="cccccc" w:space="0" w:sz="4" w:val="single"/>
                        <w:right w:color="cccccc"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360" w:lineRule="auto"/>
                        <w:jc w:val="center"/>
                        <w:rPr>
                          <w:b w:val="1"/>
                        </w:rPr>
                      </w:pPr>
                      <w:r w:rsidDel="00000000" w:rsidR="00000000" w:rsidRPr="00000000">
                        <w:rPr>
                          <w:b w:val="1"/>
                          <w:rtl w:val="0"/>
                        </w:rPr>
                        <w:t xml:space="preserve">Hành động tiếp theo</w:t>
                      </w:r>
                    </w:p>
                  </w:tc>
                </w:tr>
                <w:tr>
                  <w:trPr>
                    <w:cantSplit w:val="0"/>
                    <w:trHeight w:val="1597.7999999999997"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EF">
                      <w:pPr>
                        <w:widowControl w:val="0"/>
                        <w:spacing w:line="360" w:lineRule="auto"/>
                        <w:rPr/>
                      </w:pPr>
                      <w:r w:rsidDel="00000000" w:rsidR="00000000" w:rsidRPr="00000000">
                        <w:rPr>
                          <w:rtl w:val="0"/>
                        </w:rPr>
                        <w:t xml:space="preserve">1</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0">
                      <w:pPr>
                        <w:widowControl w:val="0"/>
                        <w:spacing w:line="360" w:lineRule="auto"/>
                        <w:rPr/>
                      </w:pPr>
                      <w:r w:rsidDel="00000000" w:rsidR="00000000" w:rsidRPr="00000000">
                        <w:rPr>
                          <w:rtl w:val="0"/>
                        </w:rPr>
                        <w:t xml:space="preserve">Kiểm tra KYC</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1">
                      <w:pPr>
                        <w:widowControl w:val="0"/>
                        <w:spacing w:line="360" w:lineRule="auto"/>
                        <w:rPr/>
                      </w:pPr>
                      <w:r w:rsidDel="00000000" w:rsidR="00000000" w:rsidRPr="00000000">
                        <w:rPr>
                          <w:rtl w:val="0"/>
                        </w:rPr>
                        <w:t xml:space="preserve">Chưa đi KYC</w:t>
                      </w:r>
                    </w:p>
                    <w:p w:rsidR="00000000" w:rsidDel="00000000" w:rsidP="00000000" w:rsidRDefault="00000000" w:rsidRPr="00000000" w14:paraId="000005F2">
                      <w:pPr>
                        <w:widowControl w:val="0"/>
                        <w:spacing w:line="360" w:lineRule="auto"/>
                        <w:rPr/>
                      </w:pPr>
                      <w:r w:rsidDel="00000000" w:rsidR="00000000" w:rsidRPr="00000000">
                        <w:rPr>
                          <w:rtl w:val="0"/>
                        </w:rPr>
                      </w:r>
                    </w:p>
                    <w:p w:rsidR="00000000" w:rsidDel="00000000" w:rsidP="00000000" w:rsidRDefault="00000000" w:rsidRPr="00000000" w14:paraId="000005F3">
                      <w:pPr>
                        <w:widowControl w:val="0"/>
                        <w:spacing w:line="360" w:lineRule="auto"/>
                        <w:rPr>
                          <w:color w:val="188038"/>
                        </w:rPr>
                      </w:pPr>
                      <w:r w:rsidDel="00000000" w:rsidR="00000000" w:rsidRPr="00000000">
                        <w:rPr>
                          <w:color w:val="188038"/>
                          <w:rtl w:val="0"/>
                        </w:rPr>
                        <w:t xml:space="preserve">kyc_confirm</w:t>
                      </w:r>
                      <w:r w:rsidDel="00000000" w:rsidR="00000000" w:rsidRPr="00000000">
                        <w:rPr>
                          <w:color w:val="188038"/>
                          <w:rtl w:val="0"/>
                        </w:rPr>
                        <w:t xml:space="preserve"> = null/ -1/0/4 </w:t>
                      </w:r>
                      <w:r w:rsidDel="00000000" w:rsidR="00000000" w:rsidRPr="00000000">
                        <w:rPr>
                          <w:rtl w:val="0"/>
                        </w:rPr>
                        <w:t xml:space="preserve">và</w:t>
                      </w:r>
                      <w:r w:rsidDel="00000000" w:rsidR="00000000" w:rsidRPr="00000000">
                        <w:rPr>
                          <w:color w:val="188038"/>
                          <w:rtl w:val="0"/>
                        </w:rPr>
                        <w:t xml:space="preserve"> </w:t>
                      </w:r>
                      <w:r w:rsidDel="00000000" w:rsidR="00000000" w:rsidRPr="00000000">
                        <w:rPr>
                          <w:color w:val="188038"/>
                          <w:rtl w:val="0"/>
                        </w:rPr>
                        <w:t xml:space="preserve">kyc_c06_verified</w:t>
                      </w:r>
                      <w:r w:rsidDel="00000000" w:rsidR="00000000" w:rsidRPr="00000000">
                        <w:rPr>
                          <w:color w:val="188038"/>
                          <w:rtl w:val="0"/>
                        </w:rPr>
                        <w:t xml:space="preserve"> = null</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4">
                      <w:pPr>
                        <w:widowControl w:val="0"/>
                        <w:spacing w:line="360" w:lineRule="auto"/>
                        <w:rPr/>
                      </w:pPr>
                      <w:r w:rsidDel="00000000" w:rsidR="00000000" w:rsidRPr="00000000">
                        <w:rPr>
                          <w:rtl w:val="0"/>
                        </w:rPr>
                        <w:t xml:space="preserve">Điều hướng eKYC</w:t>
                      </w:r>
                    </w:p>
                    <w:p w:rsidR="00000000" w:rsidDel="00000000" w:rsidP="00000000" w:rsidRDefault="00000000" w:rsidRPr="00000000" w14:paraId="000005F5">
                      <w:pPr>
                        <w:widowControl w:val="0"/>
                        <w:spacing w:line="360" w:lineRule="auto"/>
                        <w:rPr/>
                      </w:pPr>
                      <w:r w:rsidDel="00000000" w:rsidR="00000000" w:rsidRPr="00000000">
                        <w:rPr>
                          <w:rtl w:val="0"/>
                        </w:rPr>
                        <w:t xml:space="preserve">(OCR, NFC,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6">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7">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8">
                      <w:pPr>
                        <w:widowControl w:val="0"/>
                        <w:spacing w:line="360" w:lineRule="auto"/>
                        <w:rPr/>
                      </w:pPr>
                      <w:r w:rsidDel="00000000" w:rsidR="00000000" w:rsidRPr="00000000">
                        <w:rPr>
                          <w:rtl w:val="0"/>
                        </w:rPr>
                        <w:t xml:space="preserve">Đã từng KYC</w:t>
                      </w:r>
                    </w:p>
                    <w:p w:rsidR="00000000" w:rsidDel="00000000" w:rsidP="00000000" w:rsidRDefault="00000000" w:rsidRPr="00000000" w14:paraId="000005F9">
                      <w:pPr>
                        <w:widowControl w:val="0"/>
                        <w:spacing w:line="360" w:lineRule="auto"/>
                        <w:rPr>
                          <w:color w:val="188038"/>
                        </w:rPr>
                      </w:pPr>
                      <w:r w:rsidDel="00000000" w:rsidR="00000000" w:rsidRPr="00000000">
                        <w:rPr>
                          <w:rtl w:val="0"/>
                        </w:rPr>
                      </w:r>
                    </w:p>
                    <w:p w:rsidR="00000000" w:rsidDel="00000000" w:rsidP="00000000" w:rsidRDefault="00000000" w:rsidRPr="00000000" w14:paraId="000005FA">
                      <w:pPr>
                        <w:widowControl w:val="0"/>
                        <w:spacing w:line="360" w:lineRule="auto"/>
                        <w:rPr>
                          <w:color w:val="188038"/>
                        </w:rPr>
                      </w:pPr>
                      <w:r w:rsidDel="00000000" w:rsidR="00000000" w:rsidRPr="00000000">
                        <w:rPr>
                          <w:color w:val="188038"/>
                          <w:rtl w:val="0"/>
                        </w:rPr>
                        <w:t xml:space="preserve">kyc_confirm</w:t>
                      </w:r>
                      <w:r w:rsidDel="00000000" w:rsidR="00000000" w:rsidRPr="00000000">
                        <w:rPr>
                          <w:color w:val="188038"/>
                          <w:rtl w:val="0"/>
                        </w:rPr>
                        <w:t xml:space="preserve"> = 1/2/3</w:t>
                      </w:r>
                    </w:p>
                    <w:p w:rsidR="00000000" w:rsidDel="00000000" w:rsidP="00000000" w:rsidRDefault="00000000" w:rsidRPr="00000000" w14:paraId="000005FB">
                      <w:pPr>
                        <w:widowControl w:val="0"/>
                        <w:spacing w:line="360" w:lineRule="auto"/>
                        <w:rPr>
                          <w:color w:val="188038"/>
                        </w:rPr>
                      </w:pPr>
                      <w:r w:rsidDel="00000000" w:rsidR="00000000" w:rsidRPr="00000000">
                        <w:rPr>
                          <w:rtl w:val="0"/>
                        </w:rPr>
                        <w:t xml:space="preserve">hoặc</w:t>
                      </w:r>
                      <w:r w:rsidDel="00000000" w:rsidR="00000000" w:rsidRPr="00000000">
                        <w:rPr>
                          <w:color w:val="188038"/>
                          <w:rtl w:val="0"/>
                        </w:rPr>
                        <w:t xml:space="preserve"> </w:t>
                      </w:r>
                      <w:r w:rsidDel="00000000" w:rsidR="00000000" w:rsidRPr="00000000">
                        <w:rPr>
                          <w:color w:val="188038"/>
                          <w:rtl w:val="0"/>
                        </w:rPr>
                        <w:t xml:space="preserve">kyc_c06_verified</w:t>
                      </w:r>
                      <w:r w:rsidDel="00000000" w:rsidR="00000000" w:rsidRPr="00000000">
                        <w:rPr>
                          <w:color w:val="188038"/>
                          <w:rtl w:val="0"/>
                        </w:rPr>
                        <w:t xml:space="preserve"> = -1/0/1/2</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C">
                      <w:pPr>
                        <w:widowControl w:val="0"/>
                        <w:spacing w:line="360" w:lineRule="auto"/>
                        <w:rPr/>
                      </w:pPr>
                      <w:r w:rsidDel="00000000" w:rsidR="00000000" w:rsidRPr="00000000">
                        <w:rPr>
                          <w:rtl w:val="0"/>
                        </w:rPr>
                        <w:t xml:space="preserve">Kiểm tra Pending</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D">
                      <w:pPr>
                        <w:widowControl w:val="0"/>
                        <w:spacing w:line="360" w:lineRule="auto"/>
                        <w:rPr/>
                      </w:pPr>
                      <w:r w:rsidDel="00000000" w:rsidR="00000000" w:rsidRPr="00000000">
                        <w:rPr>
                          <w:rtl w:val="0"/>
                        </w:rPr>
                        <w:t xml:space="preserve">2</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E">
                      <w:pPr>
                        <w:widowControl w:val="0"/>
                        <w:spacing w:line="360" w:lineRule="auto"/>
                        <w:rPr/>
                      </w:pPr>
                      <w:r w:rsidDel="00000000" w:rsidR="00000000" w:rsidRPr="00000000">
                        <w:rPr>
                          <w:rtl w:val="0"/>
                        </w:rPr>
                        <w:t xml:space="preserve">Kiểm tra trạng thái </w:t>
                      </w:r>
                      <w:r w:rsidDel="00000000" w:rsidR="00000000" w:rsidRPr="00000000">
                        <w:rPr>
                          <w:color w:val="188038"/>
                          <w:rtl w:val="0"/>
                        </w:rPr>
                        <w:t xml:space="preserve">isPendingKYC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5FF">
                      <w:pPr>
                        <w:widowControl w:val="0"/>
                        <w:spacing w:line="360" w:lineRule="auto"/>
                        <w:rPr/>
                      </w:pPr>
                      <w:r w:rsidDel="00000000" w:rsidR="00000000" w:rsidRPr="00000000">
                        <w:rPr>
                          <w:color w:val="188038"/>
                          <w:rtl w:val="0"/>
                        </w:rPr>
                        <w:t xml:space="preserve">isPendingKYC</w:t>
                      </w:r>
                      <w:r w:rsidDel="00000000" w:rsidR="00000000" w:rsidRPr="00000000">
                        <w:rPr>
                          <w:color w:val="188038"/>
                          <w:rtl w:val="0"/>
                        </w:rPr>
                        <w:t xml:space="preserve">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0">
                      <w:pPr>
                        <w:widowControl w:val="0"/>
                        <w:spacing w:line="360" w:lineRule="auto"/>
                        <w:rPr/>
                      </w:pPr>
                      <w:r w:rsidDel="00000000" w:rsidR="00000000" w:rsidRPr="00000000">
                        <w:rPr>
                          <w:rtl w:val="0"/>
                        </w:rPr>
                        <w:t xml:space="preserve">Hiển thị Pop-up Pending</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1">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2">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3">
                      <w:pPr>
                        <w:widowControl w:val="0"/>
                        <w:spacing w:line="360" w:lineRule="auto"/>
                        <w:rPr/>
                      </w:pPr>
                      <w:r w:rsidDel="00000000" w:rsidR="00000000" w:rsidRPr="00000000">
                        <w:rPr>
                          <w:color w:val="188038"/>
                          <w:rtl w:val="0"/>
                        </w:rPr>
                        <w:t xml:space="preserve">isPendingKYC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4">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5">
                      <w:pPr>
                        <w:widowControl w:val="0"/>
                        <w:spacing w:line="360" w:lineRule="auto"/>
                        <w:rPr/>
                      </w:pPr>
                      <w:r w:rsidDel="00000000" w:rsidR="00000000" w:rsidRPr="00000000">
                        <w:rPr>
                          <w:rtl w:val="0"/>
                        </w:rPr>
                        <w:t xml:space="preserve">3</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6">
                      <w:pPr>
                        <w:widowControl w:val="0"/>
                        <w:spacing w:line="360" w:lineRule="auto"/>
                        <w:rPr/>
                      </w:pPr>
                      <w:r w:rsidDel="00000000" w:rsidR="00000000" w:rsidRPr="00000000">
                        <w:rPr>
                          <w:rtl w:val="0"/>
                        </w:rPr>
                        <w:t xml:space="preserve">Kiểm tra </w:t>
                      </w:r>
                      <w:r w:rsidDel="00000000" w:rsidR="00000000" w:rsidRPr="00000000">
                        <w:rPr>
                          <w:color w:val="188038"/>
                          <w:rtl w:val="0"/>
                        </w:rPr>
                        <w:t xml:space="preserve">isKYC</w:t>
                      </w:r>
                      <w:r w:rsidDel="00000000" w:rsidR="00000000" w:rsidRPr="00000000">
                        <w:rPr>
                          <w:rtl w:val="0"/>
                        </w:rPr>
                        <w:t xml:space="preserve"> và </w:t>
                      </w:r>
                      <w:r w:rsidDel="00000000" w:rsidR="00000000" w:rsidRPr="00000000">
                        <w:rPr>
                          <w:color w:val="188038"/>
                          <w:rtl w:val="0"/>
                        </w:rPr>
                        <w:t xml:space="preserve">isC06Verified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7">
                      <w:pPr>
                        <w:widowControl w:val="0"/>
                        <w:spacing w:line="360" w:lineRule="auto"/>
                        <w:rPr/>
                      </w:pPr>
                      <w:r w:rsidDel="00000000" w:rsidR="00000000" w:rsidRPr="00000000">
                        <w:rPr>
                          <w:rtl w:val="0"/>
                        </w:rPr>
                        <w:t xml:space="preserve">Cả hai đều true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8">
                      <w:pPr>
                        <w:widowControl w:val="0"/>
                        <w:spacing w:line="360" w:lineRule="auto"/>
                        <w:rPr/>
                      </w:pPr>
                      <w:r w:rsidDel="00000000" w:rsidR="00000000" w:rsidRPr="00000000">
                        <w:rPr>
                          <w:rtl w:val="0"/>
                        </w:rPr>
                        <w:t xml:space="preserve">Kiểm tra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9">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A">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B">
                      <w:pPr>
                        <w:widowControl w:val="0"/>
                        <w:spacing w:line="360" w:lineRule="auto"/>
                        <w:rPr/>
                      </w:pPr>
                      <w:r w:rsidDel="00000000" w:rsidR="00000000" w:rsidRPr="00000000">
                        <w:rPr>
                          <w:rtl w:val="0"/>
                        </w:rPr>
                        <w:t xml:space="preserve">Một trong hai false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0C">
                      <w:pPr>
                        <w:widowControl w:val="0"/>
                        <w:spacing w:line="360" w:lineRule="auto"/>
                        <w:rPr/>
                      </w:pPr>
                      <w:r w:rsidDel="00000000" w:rsidR="00000000" w:rsidRPr="00000000">
                        <w:rPr>
                          <w:rtl w:val="0"/>
                        </w:rPr>
                        <w:t xml:space="preserve">Show </w:t>
                      </w:r>
                      <w:hyperlink w:anchor="_heading=h.sm7tfe7jrs86">
                        <w:r w:rsidDel="00000000" w:rsidR="00000000" w:rsidRPr="00000000">
                          <w:rPr>
                            <w:color w:val="1155cc"/>
                            <w:u w:val="single"/>
                            <w:rtl w:val="0"/>
                          </w:rPr>
                          <w:t xml:space="preserve">Pop-up thông báo cập nhật KYC</w:t>
                        </w:r>
                      </w:hyperlink>
                      <w:r w:rsidDel="00000000" w:rsidR="00000000" w:rsidRPr="00000000">
                        <w:rPr>
                          <w:rtl w:val="0"/>
                        </w:rPr>
                      </w:r>
                    </w:p>
                    <w:p w:rsidR="00000000" w:rsidDel="00000000" w:rsidP="00000000" w:rsidRDefault="00000000" w:rsidRPr="00000000" w14:paraId="0000060D">
                      <w:pPr>
                        <w:widowControl w:val="0"/>
                        <w:spacing w:line="360" w:lineRule="auto"/>
                        <w:rPr/>
                      </w:pPr>
                      <w:r w:rsidDel="00000000" w:rsidR="00000000" w:rsidRPr="00000000">
                        <w:rPr>
                          <w:rtl w:val="0"/>
                        </w:rPr>
                        <w:br w:type="textWrapping"/>
                        <w:t xml:space="preserve">Điều hướng user thực hiện lại eKYC (OCR / NFC / FM tùy cấu hình).</w:t>
                      </w:r>
                    </w:p>
                    <w:p w:rsidR="00000000" w:rsidDel="00000000" w:rsidP="00000000" w:rsidRDefault="00000000" w:rsidRPr="00000000" w14:paraId="0000060E">
                      <w:pPr>
                        <w:widowControl w:val="0"/>
                        <w:spacing w:line="360" w:lineRule="auto"/>
                        <w:rPr/>
                      </w:pPr>
                      <w:r w:rsidDel="00000000" w:rsidR="00000000" w:rsidRPr="00000000">
                        <w:rPr>
                          <w:rtl w:val="0"/>
                        </w:rPr>
                      </w:r>
                    </w:p>
                    <w:p w:rsidR="00000000" w:rsidDel="00000000" w:rsidP="00000000" w:rsidRDefault="00000000" w:rsidRPr="00000000" w14:paraId="0000060F">
                      <w:pPr>
                        <w:widowControl w:val="0"/>
                        <w:spacing w:line="360" w:lineRule="auto"/>
                        <w:rPr/>
                      </w:pPr>
                      <w:r w:rsidDel="00000000" w:rsidR="00000000" w:rsidRPr="00000000">
                        <w:rPr>
                          <w:rtl w:val="0"/>
                        </w:rPr>
                        <w:t xml:space="preserve">Sau khi eKYC, thực hiện kiểm tra lại isKYC và </w:t>
                      </w:r>
                      <w:r w:rsidDel="00000000" w:rsidR="00000000" w:rsidRPr="00000000">
                        <w:rPr>
                          <w:rtl w:val="0"/>
                        </w:rPr>
                        <w:t xml:space="preserve">isC06Verified</w:t>
                      </w:r>
                      <w:r w:rsidDel="00000000" w:rsidR="00000000" w:rsidRPr="00000000">
                        <w:rPr>
                          <w:rtl w:val="0"/>
                        </w:rPr>
                        <w:t xml:space="preserve">.</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0">
                      <w:pPr>
                        <w:widowControl w:val="0"/>
                        <w:spacing w:line="360" w:lineRule="auto"/>
                        <w:rPr/>
                      </w:pPr>
                      <w:r w:rsidDel="00000000" w:rsidR="00000000" w:rsidRPr="00000000">
                        <w:rPr>
                          <w:rtl w:val="0"/>
                        </w:rPr>
                        <w:t xml:space="preserve">4</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1">
                      <w:pPr>
                        <w:widowControl w:val="0"/>
                        <w:spacing w:line="360" w:lineRule="auto"/>
                        <w:rPr/>
                      </w:pPr>
                      <w:r w:rsidDel="00000000" w:rsidR="00000000" w:rsidRPr="00000000">
                        <w:rPr>
                          <w:rtl w:val="0"/>
                        </w:rPr>
                        <w:t xml:space="preserve">Kiểm tra Face Matching gần nhất (</w:t>
                      </w:r>
                      <w:r w:rsidDel="00000000" w:rsidR="00000000" w:rsidRPr="00000000">
                        <w:rPr>
                          <w:color w:val="188038"/>
                          <w:rtl w:val="0"/>
                        </w:rPr>
                        <w:t xml:space="preserve">FM &lt; 1h</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2">
                      <w:pPr>
                        <w:widowControl w:val="0"/>
                        <w:spacing w:line="360" w:lineRule="auto"/>
                        <w:rPr/>
                      </w:pPr>
                      <w:r w:rsidDel="00000000" w:rsidR="00000000" w:rsidRPr="00000000">
                        <w:rPr>
                          <w:color w:val="188038"/>
                          <w:rtl w:val="0"/>
                        </w:rPr>
                        <w:t xml:space="preserve">isFaceMatching = false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3">
                      <w:pPr>
                        <w:widowControl w:val="0"/>
                        <w:spacing w:line="360" w:lineRule="auto"/>
                        <w:rPr/>
                      </w:pPr>
                      <w:r w:rsidDel="00000000" w:rsidR="00000000" w:rsidRPr="00000000">
                        <w:rPr>
                          <w:rtl w:val="0"/>
                        </w:rPr>
                        <w:t xml:space="preserve">Yêu cầu thực hiện lại FM</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4">
                      <w:pPr>
                        <w:widowControl w:val="0"/>
                        <w:spacing w:after="0" w:before="0" w:line="360" w:lineRule="auto"/>
                        <w:ind w:left="0" w:firstLine="0"/>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5">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6">
                      <w:pPr>
                        <w:widowControl w:val="0"/>
                        <w:spacing w:line="360" w:lineRule="auto"/>
                        <w:rPr/>
                      </w:pPr>
                      <w:r w:rsidDel="00000000" w:rsidR="00000000" w:rsidRPr="00000000">
                        <w:rPr>
                          <w:color w:val="188038"/>
                          <w:rtl w:val="0"/>
                        </w:rPr>
                        <w:t xml:space="preserve">isFaceMatching = true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7">
                      <w:pPr>
                        <w:widowControl w:val="0"/>
                        <w:spacing w:line="360" w:lineRule="auto"/>
                        <w:rPr/>
                      </w:pPr>
                      <w:r w:rsidDel="00000000" w:rsidR="00000000" w:rsidRPr="00000000">
                        <w:rPr>
                          <w:rtl w:val="0"/>
                        </w:rPr>
                        <w:t xml:space="preserve">Kiểm tra tuổi.</w:t>
                      </w:r>
                    </w:p>
                  </w:tc>
                </w:tr>
                <w:tr>
                  <w:trPr>
                    <w:cantSplit w:val="0"/>
                    <w:trHeight w:val="400" w:hRule="atLeast"/>
                    <w:tblHeader w:val="0"/>
                  </w:trPr>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8">
                      <w:pPr>
                        <w:widowControl w:val="0"/>
                        <w:spacing w:line="360" w:lineRule="auto"/>
                        <w:rPr/>
                      </w:pPr>
                      <w:r w:rsidDel="00000000" w:rsidR="00000000" w:rsidRPr="00000000">
                        <w:rPr>
                          <w:rtl w:val="0"/>
                        </w:rPr>
                        <w:t xml:space="preserve">5</w:t>
                      </w:r>
                    </w:p>
                  </w:tc>
                  <w:tc>
                    <w:tcPr>
                      <w:vMerge w:val="restart"/>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9">
                      <w:pPr>
                        <w:widowControl w:val="0"/>
                        <w:spacing w:line="360" w:lineRule="auto"/>
                        <w:rPr/>
                      </w:pPr>
                      <w:r w:rsidDel="00000000" w:rsidR="00000000" w:rsidRPr="00000000">
                        <w:rPr>
                          <w:rtl w:val="0"/>
                        </w:rPr>
                        <w:t xml:space="preserve">Kiểm tra tuổi (</w:t>
                      </w:r>
                      <w:r w:rsidDel="00000000" w:rsidR="00000000" w:rsidRPr="00000000">
                        <w:rPr>
                          <w:color w:val="188038"/>
                          <w:rtl w:val="0"/>
                        </w:rPr>
                        <w:t xml:space="preserve">isGreater18</w:t>
                      </w:r>
                      <w:r w:rsidDel="00000000" w:rsidR="00000000" w:rsidRPr="00000000">
                        <w:rPr>
                          <w:rtl w:val="0"/>
                        </w:rPr>
                        <w:t xml:space="preserve">)</w:t>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A">
                      <w:pPr>
                        <w:widowControl w:val="0"/>
                        <w:spacing w:line="360" w:lineRule="auto"/>
                        <w:rPr/>
                      </w:pPr>
                      <w:r w:rsidDel="00000000" w:rsidR="00000000" w:rsidRPr="00000000">
                        <w:rPr>
                          <w:color w:val="188038"/>
                          <w:rtl w:val="0"/>
                        </w:rPr>
                        <w:t xml:space="preserve">&lt;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B">
                      <w:pPr>
                        <w:widowControl w:val="0"/>
                        <w:spacing w:line="360" w:lineRule="auto"/>
                        <w:rPr/>
                      </w:pPr>
                      <w:r w:rsidDel="00000000" w:rsidR="00000000" w:rsidRPr="00000000">
                        <w:rPr>
                          <w:rtl w:val="0"/>
                        </w:rPr>
                        <w:t xml:space="preserve">Hiển thị Pop-up &lt;18 tuổi</w:t>
                      </w:r>
                    </w:p>
                  </w:tc>
                </w:tr>
                <w:tr>
                  <w:trPr>
                    <w:cantSplit w:val="0"/>
                    <w:trHeight w:val="400" w:hRule="atLeast"/>
                    <w:tblHeader w:val="0"/>
                  </w:trPr>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C">
                      <w:pPr>
                        <w:widowControl w:val="0"/>
                        <w:spacing w:line="360" w:lineRule="auto"/>
                        <w:rPr/>
                      </w:pPr>
                      <w:r w:rsidDel="00000000" w:rsidR="00000000" w:rsidRPr="00000000">
                        <w:rPr>
                          <w:rtl w:val="0"/>
                        </w:rPr>
                      </w:r>
                    </w:p>
                  </w:tc>
                  <w:tc>
                    <w:tcPr>
                      <w:vMerge w:val="continue"/>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D">
                      <w:pPr>
                        <w:widowControl w:val="0"/>
                        <w:spacing w:line="360" w:lineRule="auto"/>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E">
                      <w:pPr>
                        <w:widowControl w:val="0"/>
                        <w:spacing w:line="360" w:lineRule="auto"/>
                        <w:rPr/>
                      </w:pPr>
                      <w:r w:rsidDel="00000000" w:rsidR="00000000" w:rsidRPr="00000000">
                        <w:rPr>
                          <w:color w:val="188038"/>
                          <w:rtl w:val="0"/>
                        </w:rPr>
                        <w:t xml:space="preserve">&gt;= 18 tuổi</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100.0" w:type="dxa"/>
                        <w:left w:w="100.0" w:type="dxa"/>
                        <w:bottom w:w="100.0" w:type="dxa"/>
                        <w:right w:w="100.0" w:type="dxa"/>
                      </w:tcMar>
                      <w:vAlign w:val="top"/>
                    </w:tcPr>
                    <w:p w:rsidR="00000000" w:rsidDel="00000000" w:rsidP="00000000" w:rsidRDefault="00000000" w:rsidRPr="00000000" w14:paraId="0000061F">
                      <w:pPr>
                        <w:widowControl w:val="0"/>
                        <w:spacing w:line="360" w:lineRule="auto"/>
                        <w:rPr/>
                      </w:pPr>
                      <w:r w:rsidDel="00000000" w:rsidR="00000000" w:rsidRPr="00000000">
                        <w:rPr>
                          <w:rtl w:val="0"/>
                        </w:rPr>
                        <w:t xml:space="preserve">Hiển thị màn hình Kiểm tra và bổ sung thông tin</w:t>
                      </w:r>
                    </w:p>
                    <w:p w:rsidR="00000000" w:rsidDel="00000000" w:rsidP="00000000" w:rsidRDefault="00000000" w:rsidRPr="00000000" w14:paraId="00000620">
                      <w:pPr>
                        <w:widowControl w:val="0"/>
                        <w:spacing w:line="360" w:lineRule="auto"/>
                        <w:rPr/>
                      </w:pPr>
                      <w:r w:rsidDel="00000000" w:rsidR="00000000" w:rsidRPr="00000000">
                        <w:rPr>
                          <w:rtl w:val="0"/>
                        </w:rPr>
                        <w:t xml:space="preserve">(Get Consent)</w:t>
                      </w:r>
                    </w:p>
                  </w:tc>
                </w:tr>
              </w:tbl>
            </w:sdtContent>
          </w:sdt>
          <w:p w:rsidR="00000000" w:rsidDel="00000000" w:rsidP="00000000" w:rsidRDefault="00000000" w:rsidRPr="00000000" w14:paraId="00000621">
            <w:pPr>
              <w:widowControl w:val="0"/>
              <w:spacing w:line="36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36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360" w:lineRule="auto"/>
              <w:rPr/>
            </w:pPr>
            <w:r w:rsidDel="00000000" w:rsidR="00000000" w:rsidRPr="00000000">
              <w:rPr>
                <w:rtl w:val="0"/>
              </w:rPr>
              <w:t xml:space="preserve">Khi user chọn “Tiếp tục” ở màn hình Kiểm tra và bổ sung thông tin, load màn hình </w:t>
            </w:r>
            <w:r w:rsidDel="00000000" w:rsidR="00000000" w:rsidRPr="00000000">
              <w:rPr>
                <w:rtl w:val="0"/>
              </w:rPr>
              <w:t xml:space="preserve">Kí</w:t>
            </w:r>
            <w:r w:rsidDel="00000000" w:rsidR="00000000" w:rsidRPr="00000000">
              <w:rPr>
                <w:rtl w:val="0"/>
              </w:rPr>
              <w:t xml:space="preserve"> hợp đồng.</w:t>
            </w:r>
          </w:p>
          <w:p w:rsidR="00000000" w:rsidDel="00000000" w:rsidP="00000000" w:rsidRDefault="00000000" w:rsidRPr="00000000" w14:paraId="00000624">
            <w:pPr>
              <w:widowControl w:val="0"/>
              <w:spacing w:line="360" w:lineRule="auto"/>
              <w:rPr/>
            </w:pPr>
            <w:r w:rsidDel="00000000" w:rsidR="00000000" w:rsidRPr="00000000">
              <w:rPr>
                <w:rtl w:val="0"/>
              </w:rPr>
              <w:t xml:space="preserve">Khi load màn hình </w:t>
            </w:r>
            <w:r w:rsidDel="00000000" w:rsidR="00000000" w:rsidRPr="00000000">
              <w:rPr>
                <w:rtl w:val="0"/>
              </w:rPr>
              <w:t xml:space="preserve">Kí</w:t>
            </w:r>
            <w:r w:rsidDel="00000000" w:rsidR="00000000" w:rsidRPr="00000000">
              <w:rPr>
                <w:rtl w:val="0"/>
              </w:rPr>
              <w:t xml:space="preserve"> hợp đồng, kiểm tra user đã có tài khoản chứng khoán chưa.</w:t>
            </w:r>
          </w:p>
          <w:p w:rsidR="00000000" w:rsidDel="00000000" w:rsidP="00000000" w:rsidRDefault="00000000" w:rsidRPr="00000000" w14:paraId="00000625">
            <w:pPr>
              <w:widowControl w:val="0"/>
              <w:numPr>
                <w:ilvl w:val="0"/>
                <w:numId w:val="47"/>
              </w:numPr>
              <w:spacing w:line="360" w:lineRule="auto"/>
              <w:ind w:left="425.19685039370086" w:hanging="360"/>
              <w:rPr>
                <w:u w:val="none"/>
              </w:rPr>
            </w:pPr>
            <w:r w:rsidDel="00000000" w:rsidR="00000000" w:rsidRPr="00000000">
              <w:rPr>
                <w:rtl w:val="0"/>
              </w:rPr>
              <w:t xml:space="preserve">Nếu chưa có (Không tồn tại tài khoản Chứng khoán có cùng CCCD): Hiển thị màn hình</w:t>
            </w:r>
            <w:r w:rsidDel="00000000" w:rsidR="00000000" w:rsidRPr="00000000">
              <w:rPr>
                <w:b w:val="1"/>
                <w:rtl w:val="0"/>
              </w:rPr>
              <w:t xml:space="preserve"> </w:t>
            </w:r>
            <w:hyperlink w:anchor="_heading=h.8vgrbmd39hrf">
              <w:r w:rsidDel="00000000" w:rsidR="00000000" w:rsidRPr="00000000">
                <w:rPr>
                  <w:b w:val="1"/>
                  <w:color w:val="1155cc"/>
                  <w:u w:val="single"/>
                  <w:rtl w:val="0"/>
                </w:rPr>
                <w:t xml:space="preserve">Kí</w:t>
              </w:r>
            </w:hyperlink>
            <w:hyperlink w:anchor="_heading=h.8vgrbmd39hrf">
              <w:r w:rsidDel="00000000" w:rsidR="00000000" w:rsidRPr="00000000">
                <w:rPr>
                  <w:b w:val="1"/>
                  <w:color w:val="1155cc"/>
                  <w:u w:val="single"/>
                  <w:rtl w:val="0"/>
                </w:rPr>
                <w:t xml:space="preserve"> hợp đồng </w:t>
              </w:r>
            </w:hyperlink>
            <w:hyperlink w:anchor="_heading=h.8vgrbmd39hrf">
              <w:r w:rsidDel="00000000" w:rsidR="00000000" w:rsidRPr="00000000">
                <w:rPr>
                  <w:b w:val="1"/>
                  <w:color w:val="1155cc"/>
                  <w:u w:val="single"/>
                  <w:rtl w:val="0"/>
                </w:rPr>
                <w:t xml:space="preserve">C</w:t>
              </w:r>
            </w:hyperlink>
            <w:hyperlink w:anchor="_heading=h.8vgrbmd39hrf">
              <w:r w:rsidDel="00000000" w:rsidR="00000000" w:rsidRPr="00000000">
                <w:rPr>
                  <w:b w:val="1"/>
                  <w:color w:val="1155cc"/>
                  <w:u w:val="single"/>
                  <w:rtl w:val="0"/>
                </w:rPr>
                <w:t xml:space="preserve">CQ &amp; CK</w:t>
              </w:r>
            </w:hyperlink>
            <w:r w:rsidDel="00000000" w:rsidR="00000000" w:rsidRPr="00000000">
              <w:rPr>
                <w:rtl w:val="0"/>
              </w:rPr>
            </w:r>
          </w:p>
          <w:p w:rsidR="00000000" w:rsidDel="00000000" w:rsidP="00000000" w:rsidRDefault="00000000" w:rsidRPr="00000000" w14:paraId="00000626">
            <w:pPr>
              <w:widowControl w:val="0"/>
              <w:numPr>
                <w:ilvl w:val="0"/>
                <w:numId w:val="47"/>
              </w:numPr>
              <w:spacing w:line="360" w:lineRule="auto"/>
              <w:ind w:left="425.19685039370086" w:hanging="360"/>
              <w:rPr>
                <w:u w:val="none"/>
              </w:rPr>
            </w:pPr>
            <w:r w:rsidDel="00000000" w:rsidR="00000000" w:rsidRPr="00000000">
              <w:rPr>
                <w:rtl w:val="0"/>
              </w:rPr>
              <w:t xml:space="preserve">Nếu đã có (tồn tài tài khoản Chứng khoán có cùng CCCCD): So khớp thông tin Chứng khoán với MoMo (bước 5).</w:t>
            </w:r>
          </w:p>
        </w:tc>
      </w:tr>
      <w:tr>
        <w:trPr>
          <w:cantSplit w:val="0"/>
          <w:trHeight w:val="3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36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360" w:lineRule="auto"/>
              <w:rPr/>
            </w:pPr>
            <w:r w:rsidDel="00000000" w:rsidR="00000000" w:rsidRPr="00000000">
              <w:rPr>
                <w:rtl w:val="0"/>
              </w:rPr>
              <w:t xml:space="preserve">Đảm bảo thông tin user lấy từ eKYC (MoMo) phải trùng khớp với thông tin user trên hồ sơ Chứng Khoán đang có.</w:t>
            </w:r>
          </w:p>
          <w:p w:rsidR="00000000" w:rsidDel="00000000" w:rsidP="00000000" w:rsidRDefault="00000000" w:rsidRPr="00000000" w14:paraId="00000629">
            <w:pPr>
              <w:widowControl w:val="0"/>
              <w:spacing w:line="360" w:lineRule="auto"/>
              <w:rPr/>
            </w:pPr>
            <w:r w:rsidDel="00000000" w:rsidR="00000000" w:rsidRPr="00000000">
              <w:rPr>
                <w:rtl w:val="0"/>
              </w:rPr>
              <w:t xml:space="preserve">Trong đó </w:t>
            </w:r>
            <w:r w:rsidDel="00000000" w:rsidR="00000000" w:rsidRPr="00000000">
              <w:rPr>
                <w:rtl w:val="0"/>
              </w:rPr>
              <w:t xml:space="preserve">so</w:t>
            </w:r>
            <w:r w:rsidDel="00000000" w:rsidR="00000000" w:rsidRPr="00000000">
              <w:rPr>
                <w:rtl w:val="0"/>
              </w:rPr>
              <w:t xml:space="preserve"> khớp 5 trường thông tin sau:</w:t>
            </w:r>
          </w:p>
          <w:p w:rsidR="00000000" w:rsidDel="00000000" w:rsidP="00000000" w:rsidRDefault="00000000" w:rsidRPr="00000000" w14:paraId="0000062A">
            <w:pPr>
              <w:widowControl w:val="0"/>
              <w:numPr>
                <w:ilvl w:val="0"/>
                <w:numId w:val="7"/>
              </w:numPr>
              <w:spacing w:line="360" w:lineRule="auto"/>
              <w:ind w:left="425.19685039370086" w:hanging="360"/>
            </w:pPr>
            <w:r w:rsidDel="00000000" w:rsidR="00000000" w:rsidRPr="00000000">
              <w:rPr>
                <w:rtl w:val="0"/>
              </w:rPr>
              <w:t xml:space="preserve">Họ tên</w:t>
            </w:r>
          </w:p>
          <w:p w:rsidR="00000000" w:rsidDel="00000000" w:rsidP="00000000" w:rsidRDefault="00000000" w:rsidRPr="00000000" w14:paraId="0000062B">
            <w:pPr>
              <w:widowControl w:val="0"/>
              <w:numPr>
                <w:ilvl w:val="0"/>
                <w:numId w:val="7"/>
              </w:numPr>
              <w:spacing w:line="360" w:lineRule="auto"/>
              <w:ind w:left="425.19685039370086" w:hanging="360"/>
            </w:pPr>
            <w:r w:rsidDel="00000000" w:rsidR="00000000" w:rsidRPr="00000000">
              <w:rPr>
                <w:rtl w:val="0"/>
              </w:rPr>
              <w:t xml:space="preserve">Loại giấy tờ</w:t>
            </w:r>
          </w:p>
          <w:p w:rsidR="00000000" w:rsidDel="00000000" w:rsidP="00000000" w:rsidRDefault="00000000" w:rsidRPr="00000000" w14:paraId="0000062C">
            <w:pPr>
              <w:widowControl w:val="0"/>
              <w:numPr>
                <w:ilvl w:val="0"/>
                <w:numId w:val="7"/>
              </w:numPr>
              <w:spacing w:line="360" w:lineRule="auto"/>
              <w:ind w:left="425.19685039370086" w:hanging="360"/>
            </w:pPr>
            <w:r w:rsidDel="00000000" w:rsidR="00000000" w:rsidRPr="00000000">
              <w:rPr>
                <w:rtl w:val="0"/>
              </w:rPr>
              <w:t xml:space="preserve">CCCD</w:t>
            </w:r>
          </w:p>
          <w:p w:rsidR="00000000" w:rsidDel="00000000" w:rsidP="00000000" w:rsidRDefault="00000000" w:rsidRPr="00000000" w14:paraId="0000062D">
            <w:pPr>
              <w:widowControl w:val="0"/>
              <w:numPr>
                <w:ilvl w:val="0"/>
                <w:numId w:val="7"/>
              </w:numPr>
              <w:spacing w:line="360" w:lineRule="auto"/>
              <w:ind w:left="425.19685039370086" w:hanging="360"/>
            </w:pPr>
            <w:r w:rsidDel="00000000" w:rsidR="00000000" w:rsidRPr="00000000">
              <w:rPr>
                <w:rtl w:val="0"/>
              </w:rPr>
              <w:t xml:space="preserve">Ngày cấp CCCD</w:t>
            </w:r>
          </w:p>
          <w:p w:rsidR="00000000" w:rsidDel="00000000" w:rsidP="00000000" w:rsidRDefault="00000000" w:rsidRPr="00000000" w14:paraId="0000062E">
            <w:pPr>
              <w:widowControl w:val="0"/>
              <w:numPr>
                <w:ilvl w:val="0"/>
                <w:numId w:val="7"/>
              </w:numPr>
              <w:spacing w:line="360" w:lineRule="auto"/>
              <w:ind w:left="425.19685039370086" w:hanging="360"/>
            </w:pPr>
            <w:r w:rsidDel="00000000" w:rsidR="00000000" w:rsidRPr="00000000">
              <w:rPr>
                <w:rtl w:val="0"/>
              </w:rPr>
              <w:t xml:space="preserve">Ngày hết hạn CCCD</w:t>
            </w:r>
          </w:p>
          <w:p w:rsidR="00000000" w:rsidDel="00000000" w:rsidP="00000000" w:rsidRDefault="00000000" w:rsidRPr="00000000" w14:paraId="0000062F">
            <w:pPr>
              <w:widowControl w:val="0"/>
              <w:spacing w:line="360" w:lineRule="auto"/>
              <w:rPr>
                <w:b w:val="1"/>
              </w:rPr>
            </w:pPr>
            <w:r w:rsidDel="00000000" w:rsidR="00000000" w:rsidRPr="00000000">
              <w:rPr>
                <w:rtl w:val="0"/>
              </w:rPr>
              <w:t xml:space="preserve">Nếu khác 1 </w:t>
            </w:r>
            <w:r w:rsidDel="00000000" w:rsidR="00000000" w:rsidRPr="00000000">
              <w:rPr>
                <w:rtl w:val="0"/>
              </w:rPr>
              <w:t xml:space="preserve">trong</w:t>
            </w:r>
            <w:r w:rsidDel="00000000" w:rsidR="00000000" w:rsidRPr="00000000">
              <w:rPr>
                <w:rtl w:val="0"/>
              </w:rPr>
              <w:t xml:space="preserve"> 5 thông tin trên, phân loại là thông tin không khớp.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360" w:lineRule="auto"/>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pStyle w:val="Heading3"/>
              <w:widowControl w:val="0"/>
              <w:spacing w:before="0" w:lineRule="auto"/>
              <w:ind w:left="0" w:firstLine="0"/>
              <w:rPr/>
            </w:pPr>
            <w:bookmarkStart w:colFirst="0" w:colLast="0" w:name="_heading=h.pb0g218ujbkm" w:id="71"/>
            <w:bookmarkEnd w:id="71"/>
            <w:r w:rsidDel="00000000" w:rsidR="00000000" w:rsidRPr="00000000">
              <w:rPr>
                <w:rtl w:val="0"/>
              </w:rPr>
              <w:t xml:space="preserve">Rule kiểm tra địa chỉ liên hệ</w:t>
            </w:r>
          </w:p>
          <w:p w:rsidR="00000000" w:rsidDel="00000000" w:rsidP="00000000" w:rsidRDefault="00000000" w:rsidRPr="00000000" w14:paraId="00000632">
            <w:pPr>
              <w:widowControl w:val="0"/>
              <w:spacing w:line="360" w:lineRule="auto"/>
              <w:rPr/>
            </w:pPr>
            <w:r w:rsidDel="00000000" w:rsidR="00000000" w:rsidRPr="00000000">
              <w:rPr>
                <w:rtl w:val="0"/>
              </w:rPr>
              <w:t xml:space="preserve">Trước khi hiển thị màn hình </w:t>
            </w:r>
            <w:r w:rsidDel="00000000" w:rsidR="00000000" w:rsidRPr="00000000">
              <w:rPr>
                <w:rtl w:val="0"/>
              </w:rPr>
              <w:t xml:space="preserve">Kí</w:t>
            </w:r>
            <w:r w:rsidDel="00000000" w:rsidR="00000000" w:rsidRPr="00000000">
              <w:rPr>
                <w:rtl w:val="0"/>
              </w:rPr>
              <w:t xml:space="preserve"> hợp đồng, kiểm tra địa chỉ liên hệ:</w:t>
            </w:r>
          </w:p>
          <w:p w:rsidR="00000000" w:rsidDel="00000000" w:rsidP="00000000" w:rsidRDefault="00000000" w:rsidRPr="00000000" w14:paraId="00000633">
            <w:pPr>
              <w:widowControl w:val="0"/>
              <w:spacing w:line="360" w:lineRule="auto"/>
              <w:rPr/>
            </w:pPr>
            <w:r w:rsidDel="00000000" w:rsidR="00000000" w:rsidRPr="00000000">
              <w:rPr>
                <w:rtl w:val="0"/>
              </w:rPr>
              <w:t xml:space="preserve">Địa chỉ phải &lt;= 200 kí tự.</w:t>
            </w:r>
          </w:p>
          <w:p w:rsidR="00000000" w:rsidDel="00000000" w:rsidP="00000000" w:rsidRDefault="00000000" w:rsidRPr="00000000" w14:paraId="00000634">
            <w:pPr>
              <w:widowControl w:val="0"/>
              <w:spacing w:line="360" w:lineRule="auto"/>
              <w:rPr/>
            </w:pPr>
            <w:r w:rsidDel="00000000" w:rsidR="00000000" w:rsidRPr="00000000">
              <w:rPr>
                <w:rtl w:val="0"/>
              </w:rPr>
            </w:r>
          </w:p>
          <w:p w:rsidR="00000000" w:rsidDel="00000000" w:rsidP="00000000" w:rsidRDefault="00000000" w:rsidRPr="00000000" w14:paraId="00000635">
            <w:pPr>
              <w:widowControl w:val="0"/>
              <w:numPr>
                <w:ilvl w:val="0"/>
                <w:numId w:val="52"/>
              </w:numPr>
              <w:spacing w:line="360" w:lineRule="auto"/>
              <w:ind w:left="425.19685039370086" w:hanging="360"/>
            </w:pPr>
            <w:r w:rsidDel="00000000" w:rsidR="00000000" w:rsidRPr="00000000">
              <w:rPr>
                <w:b w:val="1"/>
                <w:rtl w:val="0"/>
              </w:rPr>
              <w:t xml:space="preserve">Nếu địa chỉ liên hệ thỏa:</w:t>
            </w:r>
            <w:r w:rsidDel="00000000" w:rsidR="00000000" w:rsidRPr="00000000">
              <w:rPr>
                <w:rtl w:val="0"/>
              </w:rPr>
              <w:t xml:space="preserve"> hiển thị màn hình </w:t>
            </w:r>
            <w:r w:rsidDel="00000000" w:rsidR="00000000" w:rsidRPr="00000000">
              <w:rPr>
                <w:rtl w:val="0"/>
              </w:rPr>
              <w:t xml:space="preserve">Kí</w:t>
            </w:r>
            <w:r w:rsidDel="00000000" w:rsidR="00000000" w:rsidRPr="00000000">
              <w:rPr>
                <w:rtl w:val="0"/>
              </w:rPr>
              <w:t xml:space="preserve"> hợp đồng. Khi user chọn Tiếp tục ở màn hình </w:t>
            </w:r>
            <w:r w:rsidDel="00000000" w:rsidR="00000000" w:rsidRPr="00000000">
              <w:rPr>
                <w:rtl w:val="0"/>
              </w:rPr>
              <w:t xml:space="preserve">Kí</w:t>
            </w:r>
            <w:r w:rsidDel="00000000" w:rsidR="00000000" w:rsidRPr="00000000">
              <w:rPr>
                <w:rtl w:val="0"/>
              </w:rPr>
              <w:t xml:space="preserve"> hợp đồng, thực hiện lưu lại địa chỉ đầy đủ.</w:t>
            </w:r>
          </w:p>
          <w:p w:rsidR="00000000" w:rsidDel="00000000" w:rsidP="00000000" w:rsidRDefault="00000000" w:rsidRPr="00000000" w14:paraId="00000636">
            <w:pPr>
              <w:widowControl w:val="0"/>
              <w:spacing w:line="360" w:lineRule="auto"/>
              <w:ind w:left="0" w:firstLine="0"/>
              <w:rPr/>
            </w:pPr>
            <w:r w:rsidDel="00000000" w:rsidR="00000000" w:rsidRPr="00000000">
              <w:rPr>
                <w:rtl w:val="0"/>
              </w:rPr>
            </w:r>
          </w:p>
          <w:p w:rsidR="00000000" w:rsidDel="00000000" w:rsidP="00000000" w:rsidRDefault="00000000" w:rsidRPr="00000000" w14:paraId="00000637">
            <w:pPr>
              <w:widowControl w:val="0"/>
              <w:numPr>
                <w:ilvl w:val="0"/>
                <w:numId w:val="52"/>
              </w:numPr>
              <w:spacing w:line="360" w:lineRule="auto"/>
              <w:ind w:left="425.19685039370086" w:hanging="360"/>
              <w:rPr>
                <w:u w:val="none"/>
              </w:rPr>
            </w:pPr>
            <w:r w:rsidDel="00000000" w:rsidR="00000000" w:rsidRPr="00000000">
              <w:rPr>
                <w:b w:val="1"/>
                <w:rtl w:val="0"/>
              </w:rPr>
              <w:t xml:space="preserve">Nếu địa chỉ liên hệ không thỏa:</w:t>
            </w:r>
            <w:r w:rsidDel="00000000" w:rsidR="00000000" w:rsidRPr="00000000">
              <w:rPr>
                <w:rtl w:val="0"/>
              </w:rPr>
              <w:t xml:space="preserve"> hiển thị Pop-up Cập nhật địa chỉ.</w:t>
            </w:r>
          </w:p>
          <w:p w:rsidR="00000000" w:rsidDel="00000000" w:rsidP="00000000" w:rsidRDefault="00000000" w:rsidRPr="00000000" w14:paraId="00000638">
            <w:pPr>
              <w:widowControl w:val="0"/>
              <w:spacing w:line="360" w:lineRule="auto"/>
              <w:ind w:left="0" w:firstLine="0"/>
              <w:rPr/>
            </w:pPr>
            <w:r w:rsidDel="00000000" w:rsidR="00000000" w:rsidRPr="00000000">
              <w:rPr>
                <w:rtl w:val="0"/>
              </w:rPr>
              <w:t xml:space="preserve">Khi user chọn cập nhật địa chỉ, hệ thống thực hiện rút gọn.</w:t>
            </w:r>
          </w:p>
          <w:p w:rsidR="00000000" w:rsidDel="00000000" w:rsidP="00000000" w:rsidRDefault="00000000" w:rsidRPr="00000000" w14:paraId="00000639">
            <w:pPr>
              <w:widowControl w:val="0"/>
              <w:numPr>
                <w:ilvl w:val="0"/>
                <w:numId w:val="41"/>
              </w:numPr>
              <w:spacing w:line="360" w:lineRule="auto"/>
              <w:ind w:left="720" w:hanging="360"/>
              <w:rPr>
                <w:u w:val="none"/>
              </w:rPr>
            </w:pPr>
            <w:r w:rsidDel="00000000" w:rsidR="00000000" w:rsidRPr="00000000">
              <w:rPr>
                <w:rtl w:val="0"/>
              </w:rPr>
              <w:t xml:space="preserve">Nếu địa chỉ user nhập vào sau khi rút gọn &gt;200 </w:t>
            </w:r>
            <w:r w:rsidDel="00000000" w:rsidR="00000000" w:rsidRPr="00000000">
              <w:rPr>
                <w:rtl w:val="0"/>
              </w:rPr>
              <w:t xml:space="preserve">kí</w:t>
            </w:r>
            <w:r w:rsidDel="00000000" w:rsidR="00000000" w:rsidRPr="00000000">
              <w:rPr>
                <w:rtl w:val="0"/>
              </w:rPr>
              <w:t xml:space="preserve"> tự, hiển thị inline-message “Bạn đã đạt giới hạn </w:t>
            </w:r>
            <w:r w:rsidDel="00000000" w:rsidR="00000000" w:rsidRPr="00000000">
              <w:rPr>
                <w:rtl w:val="0"/>
              </w:rPr>
              <w:t xml:space="preserve">kí</w:t>
            </w:r>
            <w:r w:rsidDel="00000000" w:rsidR="00000000" w:rsidRPr="00000000">
              <w:rPr>
                <w:rtl w:val="0"/>
              </w:rPr>
              <w:t xml:space="preserve"> tự”.</w:t>
            </w:r>
          </w:p>
          <w:p w:rsidR="00000000" w:rsidDel="00000000" w:rsidP="00000000" w:rsidRDefault="00000000" w:rsidRPr="00000000" w14:paraId="0000063A">
            <w:pPr>
              <w:widowControl w:val="0"/>
              <w:numPr>
                <w:ilvl w:val="0"/>
                <w:numId w:val="41"/>
              </w:numPr>
              <w:spacing w:line="360" w:lineRule="auto"/>
              <w:ind w:left="720" w:hanging="360"/>
              <w:rPr>
                <w:u w:val="none"/>
              </w:rPr>
            </w:pPr>
            <w:r w:rsidDel="00000000" w:rsidR="00000000" w:rsidRPr="00000000">
              <w:rPr>
                <w:rtl w:val="0"/>
              </w:rPr>
              <w:t xml:space="preserve">Khi user nhập địa chỉ hợp lệ và hoàn thành, lưu lại địa chỉ rút gọn &amp; địa chỉ đầy đủ.</w:t>
            </w:r>
          </w:p>
          <w:p w:rsidR="00000000" w:rsidDel="00000000" w:rsidP="00000000" w:rsidRDefault="00000000" w:rsidRPr="00000000" w14:paraId="0000063B">
            <w:pPr>
              <w:widowControl w:val="0"/>
              <w:spacing w:line="360" w:lineRule="auto"/>
              <w:rPr>
                <w:i w:val="1"/>
              </w:rPr>
            </w:pPr>
            <w:r w:rsidDel="00000000" w:rsidR="00000000" w:rsidRPr="00000000">
              <w:rPr>
                <w:b w:val="1"/>
                <w:i w:val="1"/>
                <w:rtl w:val="0"/>
              </w:rPr>
              <w:t xml:space="preserve">Lưu ý:</w:t>
            </w:r>
            <w:r w:rsidDel="00000000" w:rsidR="00000000" w:rsidRPr="00000000">
              <w:rPr>
                <w:i w:val="1"/>
                <w:rtl w:val="0"/>
              </w:rPr>
              <w:t xml:space="preserve"> địa chỉ hiển thị cho user ở màn hình Thông tin đăng ký là địa chỉ đầy đủ.</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36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360" w:lineRule="auto"/>
              <w:rPr/>
            </w:pPr>
            <w:r w:rsidDel="00000000" w:rsidR="00000000" w:rsidRPr="00000000">
              <w:rPr>
                <w:rtl w:val="0"/>
              </w:rPr>
              <w:t xml:space="preserve">User chọn “Tiếp tục” ở màn hình </w:t>
            </w:r>
            <w:r w:rsidDel="00000000" w:rsidR="00000000" w:rsidRPr="00000000">
              <w:rPr>
                <w:rtl w:val="0"/>
              </w:rPr>
              <w:t xml:space="preserve">Kí</w:t>
            </w:r>
            <w:r w:rsidDel="00000000" w:rsidR="00000000" w:rsidRPr="00000000">
              <w:rPr>
                <w:rtl w:val="0"/>
              </w:rPr>
              <w:t xml:space="preserve"> hợp đồng:</w:t>
            </w:r>
          </w:p>
          <w:p w:rsidR="00000000" w:rsidDel="00000000" w:rsidP="00000000" w:rsidRDefault="00000000" w:rsidRPr="00000000" w14:paraId="0000063E">
            <w:pPr>
              <w:widowControl w:val="0"/>
              <w:numPr>
                <w:ilvl w:val="0"/>
                <w:numId w:val="129"/>
              </w:numPr>
              <w:spacing w:line="360" w:lineRule="auto"/>
              <w:ind w:left="425.19685039370086" w:hanging="360"/>
            </w:pPr>
            <w:r w:rsidDel="00000000" w:rsidR="00000000" w:rsidRPr="00000000">
              <w:rPr>
                <w:b w:val="1"/>
                <w:rtl w:val="0"/>
              </w:rPr>
              <w:t xml:space="preserve">Nếu user chưa có tài khoản CCQ và CK:</w:t>
            </w:r>
            <w:r w:rsidDel="00000000" w:rsidR="00000000" w:rsidRPr="00000000">
              <w:rPr>
                <w:rtl w:val="0"/>
              </w:rPr>
              <w:t xml:space="preserve"> Gửi điện mở tài khoản CCQ và CK.</w:t>
            </w:r>
          </w:p>
          <w:p w:rsidR="00000000" w:rsidDel="00000000" w:rsidP="00000000" w:rsidRDefault="00000000" w:rsidRPr="00000000" w14:paraId="0000063F">
            <w:pPr>
              <w:widowControl w:val="0"/>
              <w:numPr>
                <w:ilvl w:val="0"/>
                <w:numId w:val="129"/>
              </w:numPr>
              <w:spacing w:line="360" w:lineRule="auto"/>
              <w:ind w:left="425.19685039370086" w:hanging="360"/>
            </w:pPr>
            <w:r w:rsidDel="00000000" w:rsidR="00000000" w:rsidRPr="00000000">
              <w:rPr>
                <w:b w:val="1"/>
                <w:rtl w:val="0"/>
              </w:rPr>
              <w:t xml:space="preserve">Nếu user đã có tài khoản CK: </w:t>
            </w:r>
            <w:r w:rsidDel="00000000" w:rsidR="00000000" w:rsidRPr="00000000">
              <w:rPr>
                <w:rtl w:val="0"/>
              </w:rPr>
              <w:t xml:space="preserve">gửi điện mở tài khoản CCQ.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rPr/>
            </w:pPr>
            <w:r w:rsidDel="00000000" w:rsidR="00000000" w:rsidRPr="00000000">
              <w:rPr>
                <w:rtl w:val="0"/>
              </w:rPr>
              <w:t xml:space="preserve">Dựa theo kết quả so khớp các trường thông tin CCCD, hiển thị màn hình Kết quả mở tài khoản thành công:</w:t>
            </w:r>
          </w:p>
          <w:p w:rsidR="00000000" w:rsidDel="00000000" w:rsidP="00000000" w:rsidRDefault="00000000" w:rsidRPr="00000000" w14:paraId="00000642">
            <w:pPr>
              <w:widowControl w:val="0"/>
              <w:numPr>
                <w:ilvl w:val="0"/>
                <w:numId w:val="56"/>
              </w:numPr>
              <w:spacing w:line="360" w:lineRule="auto"/>
              <w:ind w:left="720" w:hanging="360"/>
            </w:pPr>
            <w:r w:rsidDel="00000000" w:rsidR="00000000" w:rsidRPr="00000000">
              <w:rPr>
                <w:rtl w:val="0"/>
              </w:rPr>
              <w:t xml:space="preserve">Nếu thông tin </w:t>
            </w:r>
            <w:r w:rsidDel="00000000" w:rsidR="00000000" w:rsidRPr="00000000">
              <w:rPr>
                <w:b w:val="1"/>
                <w:color w:val="08b600"/>
                <w:rtl w:val="0"/>
              </w:rPr>
              <w:t xml:space="preserve">khớp</w:t>
            </w:r>
            <w:r w:rsidDel="00000000" w:rsidR="00000000" w:rsidRPr="00000000">
              <w:rPr>
                <w:rtl w:val="0"/>
              </w:rPr>
              <w:t xml:space="preserve">: trên Hiển thị màn hình </w:t>
            </w:r>
            <w:r w:rsidDel="00000000" w:rsidR="00000000" w:rsidRPr="00000000">
              <w:rPr>
                <w:b w:val="1"/>
                <w:rtl w:val="0"/>
              </w:rPr>
              <w:t xml:space="preserve">Kết quả mở tài khoản.</w:t>
            </w:r>
          </w:p>
          <w:p w:rsidR="00000000" w:rsidDel="00000000" w:rsidP="00000000" w:rsidRDefault="00000000" w:rsidRPr="00000000" w14:paraId="00000643">
            <w:pPr>
              <w:widowControl w:val="0"/>
              <w:numPr>
                <w:ilvl w:val="0"/>
                <w:numId w:val="56"/>
              </w:numPr>
              <w:spacing w:line="360" w:lineRule="auto"/>
              <w:ind w:left="720" w:hanging="360"/>
            </w:pPr>
            <w:r w:rsidDel="00000000" w:rsidR="00000000" w:rsidRPr="00000000">
              <w:rPr>
                <w:rtl w:val="0"/>
              </w:rPr>
              <w:t xml:space="preserve">Nếu thông tin </w:t>
            </w:r>
            <w:r w:rsidDel="00000000" w:rsidR="00000000" w:rsidRPr="00000000">
              <w:rPr>
                <w:b w:val="1"/>
                <w:color w:val="990000"/>
                <w:rtl w:val="0"/>
              </w:rPr>
              <w:t xml:space="preserve">không khớp</w:t>
            </w:r>
            <w:r w:rsidDel="00000000" w:rsidR="00000000" w:rsidRPr="00000000">
              <w:rPr>
                <w:rtl w:val="0"/>
              </w:rPr>
              <w:t xml:space="preserve">: Hiển thị màn hình</w:t>
            </w:r>
            <w:r w:rsidDel="00000000" w:rsidR="00000000" w:rsidRPr="00000000">
              <w:rPr>
                <w:b w:val="1"/>
                <w:rtl w:val="0"/>
              </w:rPr>
              <w:t xml:space="preserve"> Kết quả mở tài khoản và cập nhật thông tin CK.</w:t>
            </w:r>
            <w:r w:rsidDel="00000000" w:rsidR="00000000" w:rsidRPr="00000000">
              <w:rPr>
                <w:rtl w:val="0"/>
              </w:rPr>
            </w:r>
          </w:p>
        </w:tc>
      </w:tr>
    </w:tbl>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pStyle w:val="Heading3"/>
        <w:spacing w:before="0" w:lineRule="auto"/>
        <w:ind w:left="0" w:firstLine="0"/>
        <w:rPr/>
      </w:pPr>
      <w:bookmarkStart w:colFirst="0" w:colLast="0" w:name="_heading=h.7bg083adwirw" w:id="72"/>
      <w:bookmarkEnd w:id="72"/>
      <w:r w:rsidDel="00000000" w:rsidR="00000000" w:rsidRPr="00000000">
        <w:rPr>
          <w:rtl w:val="0"/>
        </w:rPr>
        <w:t xml:space="preserve">Rule rút gọn địa chỉ liên hệ</w:t>
      </w:r>
    </w:p>
    <w:p w:rsidR="00000000" w:rsidDel="00000000" w:rsidP="00000000" w:rsidRDefault="00000000" w:rsidRPr="00000000" w14:paraId="00000646">
      <w:pPr>
        <w:numPr>
          <w:ilvl w:val="0"/>
          <w:numId w:val="62"/>
        </w:numPr>
        <w:spacing w:after="0" w:afterAutospacing="0" w:before="240" w:line="360" w:lineRule="auto"/>
        <w:ind w:left="720" w:hanging="360"/>
        <w:rPr/>
      </w:pPr>
      <w:r w:rsidDel="00000000" w:rsidR="00000000" w:rsidRPr="00000000">
        <w:rPr>
          <w:rtl w:val="0"/>
        </w:rPr>
        <w:t xml:space="preserve">Các ký tự tiếng Anh cơ bản (A–Z, a–z) và khoảng trắng = 1 ký tự</w:t>
      </w:r>
    </w:p>
    <w:p w:rsidR="00000000" w:rsidDel="00000000" w:rsidP="00000000" w:rsidRDefault="00000000" w:rsidRPr="00000000" w14:paraId="00000647">
      <w:pPr>
        <w:numPr>
          <w:ilvl w:val="0"/>
          <w:numId w:val="62"/>
        </w:numPr>
        <w:spacing w:after="0" w:afterAutospacing="0" w:before="0" w:beforeAutospacing="0" w:line="360" w:lineRule="auto"/>
        <w:ind w:left="720" w:hanging="360"/>
        <w:rPr/>
      </w:pPr>
      <w:r w:rsidDel="00000000" w:rsidR="00000000" w:rsidRPr="00000000">
        <w:rPr>
          <w:rtl w:val="0"/>
        </w:rPr>
        <w:t xml:space="preserve">Ký tự tiếng Việt có dấu:</w:t>
      </w:r>
    </w:p>
    <w:p w:rsidR="00000000" w:rsidDel="00000000" w:rsidP="00000000" w:rsidRDefault="00000000" w:rsidRPr="00000000" w14:paraId="00000648">
      <w:pPr>
        <w:numPr>
          <w:ilvl w:val="1"/>
          <w:numId w:val="62"/>
        </w:numPr>
        <w:spacing w:after="0" w:afterAutospacing="0" w:before="0" w:beforeAutospacing="0" w:line="360" w:lineRule="auto"/>
        <w:ind w:left="1440" w:hanging="360"/>
        <w:rPr/>
      </w:pPr>
      <w:r w:rsidDel="00000000" w:rsidR="00000000" w:rsidRPr="00000000">
        <w:rPr>
          <w:rtl w:val="0"/>
        </w:rPr>
        <w:t xml:space="preserve">Nếu là ký tự có 1 dấu (ví dụ: Á, Â, Ê,...) = 4 ký tự</w:t>
      </w:r>
    </w:p>
    <w:p w:rsidR="00000000" w:rsidDel="00000000" w:rsidP="00000000" w:rsidRDefault="00000000" w:rsidRPr="00000000" w14:paraId="00000649">
      <w:pPr>
        <w:numPr>
          <w:ilvl w:val="1"/>
          <w:numId w:val="62"/>
        </w:numPr>
        <w:spacing w:after="0" w:afterAutospacing="0" w:before="0" w:beforeAutospacing="0" w:line="360" w:lineRule="auto"/>
        <w:ind w:left="1440" w:hanging="360"/>
        <w:rPr/>
      </w:pPr>
      <w:r w:rsidDel="00000000" w:rsidR="00000000" w:rsidRPr="00000000">
        <w:rPr>
          <w:rtl w:val="0"/>
        </w:rPr>
        <w:t xml:space="preserve">Nếu là ký tự có 2 dấu ((1 dấu mũ + 1 dấu sắc/hỏi/ngã/nặng. Ví dụ: Ố, Ứ, Ấ, Ề,...) = 5 ký tự.</w:t>
      </w:r>
    </w:p>
    <w:p w:rsidR="00000000" w:rsidDel="00000000" w:rsidP="00000000" w:rsidRDefault="00000000" w:rsidRPr="00000000" w14:paraId="0000064A">
      <w:pPr>
        <w:numPr>
          <w:ilvl w:val="0"/>
          <w:numId w:val="62"/>
        </w:numPr>
        <w:spacing w:after="0" w:afterAutospacing="0" w:before="0" w:beforeAutospacing="0" w:line="360" w:lineRule="auto"/>
        <w:ind w:left="720" w:hanging="360"/>
        <w:rPr/>
      </w:pPr>
      <w:r w:rsidDel="00000000" w:rsidR="00000000" w:rsidRPr="00000000">
        <w:rPr>
          <w:rtl w:val="0"/>
        </w:rPr>
        <w:t xml:space="preserve">Các ký tự đặc biệt:</w:t>
      </w:r>
    </w:p>
    <w:p w:rsidR="00000000" w:rsidDel="00000000" w:rsidP="00000000" w:rsidRDefault="00000000" w:rsidRPr="00000000" w14:paraId="0000064B">
      <w:pPr>
        <w:numPr>
          <w:ilvl w:val="1"/>
          <w:numId w:val="62"/>
        </w:numPr>
        <w:spacing w:after="0" w:afterAutospacing="0" w:before="0" w:beforeAutospacing="0" w:line="360" w:lineRule="auto"/>
        <w:ind w:left="1440" w:hanging="360"/>
        <w:rPr/>
      </w:pPr>
      <w:r w:rsidDel="00000000" w:rsidR="00000000" w:rsidRPr="00000000">
        <w:rPr>
          <w:rtl w:val="0"/>
        </w:rPr>
        <w:t xml:space="preserve">"/" = 3 ký tự</w:t>
      </w:r>
    </w:p>
    <w:p w:rsidR="00000000" w:rsidDel="00000000" w:rsidP="00000000" w:rsidRDefault="00000000" w:rsidRPr="00000000" w14:paraId="0000064C">
      <w:pPr>
        <w:numPr>
          <w:ilvl w:val="1"/>
          <w:numId w:val="62"/>
        </w:numPr>
        <w:spacing w:after="240" w:before="0" w:beforeAutospacing="0" w:line="360" w:lineRule="auto"/>
        <w:ind w:left="1440" w:hanging="360"/>
        <w:rPr/>
      </w:pPr>
      <w:r w:rsidDel="00000000" w:rsidR="00000000" w:rsidRPr="00000000">
        <w:rPr>
          <w:rtl w:val="0"/>
        </w:rPr>
        <w:t xml:space="preserve">"&amp;", "#", "%", "\\" = 5 ký tự</w:t>
      </w:r>
    </w:p>
    <w:p w:rsidR="00000000" w:rsidDel="00000000" w:rsidP="00000000" w:rsidRDefault="00000000" w:rsidRPr="00000000" w14:paraId="0000064D">
      <w:pPr>
        <w:spacing w:after="240" w:before="240" w:line="360" w:lineRule="auto"/>
        <w:ind w:left="0" w:firstLine="0"/>
        <w:rPr/>
      </w:pPr>
      <w:r w:rsidDel="00000000" w:rsidR="00000000" w:rsidRPr="00000000">
        <w:rPr>
          <w:rtl w:val="0"/>
        </w:rPr>
        <w:t xml:space="preserve">Ví dụ:</w:t>
      </w:r>
    </w:p>
    <w:p w:rsidR="00000000" w:rsidDel="00000000" w:rsidP="00000000" w:rsidRDefault="00000000" w:rsidRPr="00000000" w14:paraId="0000064E">
      <w:pPr>
        <w:numPr>
          <w:ilvl w:val="0"/>
          <w:numId w:val="122"/>
        </w:numPr>
        <w:spacing w:after="0" w:afterAutospacing="0" w:before="240" w:line="360" w:lineRule="auto"/>
        <w:ind w:left="720" w:hanging="360"/>
        <w:rPr/>
      </w:pPr>
      <w:r w:rsidDel="00000000" w:rsidR="00000000" w:rsidRPr="00000000">
        <w:rPr>
          <w:rtl w:val="0"/>
        </w:rPr>
        <w:t xml:space="preserve">A = 1 ký tự</w:t>
      </w:r>
    </w:p>
    <w:p w:rsidR="00000000" w:rsidDel="00000000" w:rsidP="00000000" w:rsidRDefault="00000000" w:rsidRPr="00000000" w14:paraId="0000064F">
      <w:pPr>
        <w:numPr>
          <w:ilvl w:val="0"/>
          <w:numId w:val="122"/>
        </w:numPr>
        <w:spacing w:after="0" w:afterAutospacing="0" w:before="0" w:beforeAutospacing="0" w:line="360" w:lineRule="auto"/>
        <w:ind w:left="720" w:hanging="360"/>
        <w:rPr/>
      </w:pPr>
      <w:r w:rsidDel="00000000" w:rsidR="00000000" w:rsidRPr="00000000">
        <w:rPr>
          <w:rtl w:val="0"/>
        </w:rPr>
        <w:t xml:space="preserve">Á = 4 ký tự</w:t>
      </w:r>
    </w:p>
    <w:p w:rsidR="00000000" w:rsidDel="00000000" w:rsidP="00000000" w:rsidRDefault="00000000" w:rsidRPr="00000000" w14:paraId="00000650">
      <w:pPr>
        <w:numPr>
          <w:ilvl w:val="0"/>
          <w:numId w:val="122"/>
        </w:numPr>
        <w:spacing w:after="0" w:afterAutospacing="0" w:before="0" w:beforeAutospacing="0" w:line="360" w:lineRule="auto"/>
        <w:ind w:left="720" w:hanging="360"/>
        <w:rPr/>
      </w:pPr>
      <w:r w:rsidDel="00000000" w:rsidR="00000000" w:rsidRPr="00000000">
        <w:rPr>
          <w:rtl w:val="0"/>
        </w:rPr>
        <w:t xml:space="preserve">Ư = 4 ký tự</w:t>
      </w:r>
    </w:p>
    <w:p w:rsidR="00000000" w:rsidDel="00000000" w:rsidP="00000000" w:rsidRDefault="00000000" w:rsidRPr="00000000" w14:paraId="00000651">
      <w:pPr>
        <w:numPr>
          <w:ilvl w:val="0"/>
          <w:numId w:val="122"/>
        </w:numPr>
        <w:spacing w:after="0" w:afterAutospacing="0" w:before="0" w:beforeAutospacing="0" w:line="360" w:lineRule="auto"/>
        <w:ind w:left="720" w:hanging="360"/>
        <w:rPr/>
      </w:pPr>
      <w:r w:rsidDel="00000000" w:rsidR="00000000" w:rsidRPr="00000000">
        <w:rPr>
          <w:rtl w:val="0"/>
        </w:rPr>
        <w:t xml:space="preserve">Ấ = 5 ký tự</w:t>
      </w:r>
    </w:p>
    <w:p w:rsidR="00000000" w:rsidDel="00000000" w:rsidP="00000000" w:rsidRDefault="00000000" w:rsidRPr="00000000" w14:paraId="00000652">
      <w:pPr>
        <w:numPr>
          <w:ilvl w:val="0"/>
          <w:numId w:val="122"/>
        </w:numPr>
        <w:spacing w:after="0" w:afterAutospacing="0" w:before="0" w:beforeAutospacing="0" w:line="360" w:lineRule="auto"/>
        <w:ind w:left="720" w:hanging="360"/>
        <w:rPr>
          <w:b w:val="0"/>
        </w:rPr>
      </w:pPr>
      <w:r w:rsidDel="00000000" w:rsidR="00000000" w:rsidRPr="00000000">
        <w:rPr>
          <w:b w:val="0"/>
          <w:rtl w:val="0"/>
        </w:rPr>
        <w:t xml:space="preserve">Khoảng trắng = 1 ký tự</w:t>
      </w:r>
      <w:r w:rsidDel="00000000" w:rsidR="00000000" w:rsidRPr="00000000">
        <w:br w:type="page"/>
      </w:r>
      <w:r w:rsidDel="00000000" w:rsidR="00000000" w:rsidRPr="00000000">
        <w:rPr>
          <w:rtl w:val="0"/>
        </w:rPr>
      </w:r>
    </w:p>
    <w:p w:rsidR="00000000" w:rsidDel="00000000" w:rsidP="00000000" w:rsidRDefault="00000000" w:rsidRPr="00000000" w14:paraId="00000653">
      <w:pPr>
        <w:pStyle w:val="Heading3"/>
        <w:numPr>
          <w:ilvl w:val="1"/>
          <w:numId w:val="75"/>
        </w:numPr>
        <w:spacing w:before="0" w:lineRule="auto"/>
        <w:ind w:left="992.1259842519685" w:hanging="360"/>
        <w:rPr/>
      </w:pPr>
      <w:bookmarkStart w:colFirst="0" w:colLast="0" w:name="_heading=h.ewe5txahwri1" w:id="73"/>
      <w:bookmarkEnd w:id="73"/>
      <w:r w:rsidDel="00000000" w:rsidR="00000000" w:rsidRPr="00000000">
        <w:rPr>
          <w:rtl w:val="0"/>
        </w:rPr>
        <w:t xml:space="preserve">Mô tả chi tiết</w:t>
      </w:r>
    </w:p>
    <w:p w:rsidR="00000000" w:rsidDel="00000000" w:rsidP="00000000" w:rsidRDefault="00000000" w:rsidRPr="00000000" w14:paraId="00000654">
      <w:pPr>
        <w:ind w:left="0" w:firstLine="0"/>
        <w:rPr>
          <w:b w:val="1"/>
          <w:color w:val="0000ff"/>
        </w:rPr>
      </w:pPr>
      <w:r w:rsidDel="00000000" w:rsidR="00000000" w:rsidRPr="00000000">
        <w:rPr>
          <w:b w:val="1"/>
          <w:color w:val="0000ff"/>
          <w:rtl w:val="0"/>
        </w:rPr>
        <w:t xml:space="preserve">Link wireframe: </w:t>
      </w:r>
      <w:hyperlink r:id="rId51">
        <w:r w:rsidDel="00000000" w:rsidR="00000000" w:rsidRPr="00000000">
          <w:rPr>
            <w:b w:val="1"/>
            <w:color w:val="0000ee"/>
            <w:u w:val="single"/>
            <w:rtl w:val="0"/>
          </w:rPr>
          <w:t xml:space="preserve">Figma</w:t>
        </w:r>
      </w:hyperlink>
      <w:r w:rsidDel="00000000" w:rsidR="00000000" w:rsidRPr="00000000">
        <w:rPr>
          <w:rtl w:val="0"/>
        </w:rPr>
      </w:r>
    </w:p>
    <w:p w:rsidR="00000000" w:rsidDel="00000000" w:rsidP="00000000" w:rsidRDefault="00000000" w:rsidRPr="00000000" w14:paraId="00000655">
      <w:pPr>
        <w:pStyle w:val="Heading4"/>
        <w:numPr>
          <w:ilvl w:val="2"/>
          <w:numId w:val="75"/>
        </w:numPr>
        <w:ind w:left="708.6614173228347" w:hanging="150"/>
        <w:rPr/>
      </w:pPr>
      <w:bookmarkStart w:colFirst="0" w:colLast="0" w:name="_heading=h.8vgrbmd39hrf" w:id="74"/>
      <w:bookmarkEnd w:id="74"/>
      <w:r w:rsidDel="00000000" w:rsidR="00000000" w:rsidRPr="00000000">
        <w:rPr>
          <w:rtl w:val="0"/>
        </w:rPr>
        <w:t xml:space="preserve">Scr: Ký hợp đồng CCQ &amp; CK</w:t>
      </w:r>
    </w:p>
    <w:p w:rsidR="00000000" w:rsidDel="00000000" w:rsidP="00000000" w:rsidRDefault="00000000" w:rsidRPr="00000000" w14:paraId="00000656">
      <w:pPr>
        <w:rPr/>
      </w:pPr>
      <w:r w:rsidDel="00000000" w:rsidR="00000000" w:rsidRPr="00000000">
        <w:rPr>
          <w:rtl w:val="0"/>
        </w:rPr>
      </w:r>
    </w:p>
    <w:tbl>
      <w:tblPr>
        <w:tblStyle w:val="Table3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rPr/>
            </w:pPr>
            <w:r w:rsidDel="00000000" w:rsidR="00000000" w:rsidRPr="00000000">
              <w:rPr/>
              <w:drawing>
                <wp:inline distB="114300" distT="114300" distL="114300" distR="114300">
                  <wp:extent cx="2438400" cy="5283200"/>
                  <wp:effectExtent b="0" l="0" r="0" t="0"/>
                  <wp:docPr id="3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360" w:lineRule="auto"/>
              <w:rPr/>
            </w:pPr>
            <w:r w:rsidDel="00000000" w:rsidR="00000000" w:rsidRPr="00000000">
              <w:rPr>
                <w:rtl w:val="0"/>
              </w:rPr>
              <w:t xml:space="preserve">Hiển thị với user chưa có tài khoản Chứng chỉ quỹ và Chứng khoán, khi truy cập vào luồng mở tài khoản, đã eKYC thành công, đã get consent.</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rPr/>
            </w:pPr>
            <w:r w:rsidDel="00000000" w:rsidR="00000000" w:rsidRPr="00000000">
              <w:rPr>
                <w:rtl w:val="0"/>
              </w:rPr>
              <w:t xml:space="preserve">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360" w:lineRule="auto"/>
              <w:rPr/>
            </w:pPr>
            <w:r w:rsidDel="00000000" w:rsidR="00000000" w:rsidRPr="00000000">
              <w:rPr>
                <w:rtl w:val="0"/>
              </w:rPr>
              <w:t xml:space="preserve">Sau khi click, quay về màn hình trước đó.</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76"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rPr/>
            </w:pPr>
            <w:r w:rsidDel="00000000" w:rsidR="00000000" w:rsidRPr="00000000">
              <w:rPr>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rPr>
                <w:b w:val="1"/>
              </w:rPr>
            </w:pPr>
            <w:r w:rsidDel="00000000" w:rsidR="00000000" w:rsidRPr="00000000">
              <w:rPr>
                <w:b w:val="1"/>
                <w:rtl w:val="0"/>
              </w:rPr>
              <w:t xml:space="preserve">Thông tin của bạn sẽ được sử dụng để mở tài khoản đầu tư Chứng Chỉ Quỹ và Chứng Khoán.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76"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rPr/>
            </w:pPr>
            <w:r w:rsidDel="00000000" w:rsidR="00000000" w:rsidRPr="00000000">
              <w:rPr>
                <w:rtl w:val="0"/>
              </w:rPr>
              <w:t xml:space="preserve">Thông tin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360" w:lineRule="auto"/>
              <w:rPr/>
            </w:pPr>
            <w:r w:rsidDel="00000000" w:rsidR="00000000" w:rsidRPr="00000000">
              <w:rPr>
                <w:rtl w:val="0"/>
              </w:rPr>
              <w:t xml:space="preserve">Hiện tóm tắt các thông tin của user:</w:t>
            </w:r>
          </w:p>
          <w:p w:rsidR="00000000" w:rsidDel="00000000" w:rsidP="00000000" w:rsidRDefault="00000000" w:rsidRPr="00000000" w14:paraId="0000066C">
            <w:pPr>
              <w:widowControl w:val="0"/>
              <w:numPr>
                <w:ilvl w:val="0"/>
                <w:numId w:val="81"/>
              </w:numPr>
              <w:spacing w:line="360" w:lineRule="auto"/>
              <w:ind w:left="425.1968503937013" w:hanging="360"/>
            </w:pPr>
            <w:r w:rsidDel="00000000" w:rsidR="00000000" w:rsidRPr="00000000">
              <w:rPr>
                <w:rtl w:val="0"/>
              </w:rPr>
              <w:t xml:space="preserve">Họ và tên</w:t>
            </w:r>
          </w:p>
          <w:p w:rsidR="00000000" w:rsidDel="00000000" w:rsidP="00000000" w:rsidRDefault="00000000" w:rsidRPr="00000000" w14:paraId="0000066D">
            <w:pPr>
              <w:widowControl w:val="0"/>
              <w:numPr>
                <w:ilvl w:val="0"/>
                <w:numId w:val="81"/>
              </w:numPr>
              <w:spacing w:line="360" w:lineRule="auto"/>
              <w:ind w:left="425.1968503937013" w:hanging="360"/>
            </w:pPr>
            <w:r w:rsidDel="00000000" w:rsidR="00000000" w:rsidRPr="00000000">
              <w:rPr>
                <w:rtl w:val="0"/>
              </w:rPr>
              <w:t xml:space="preserve">Ngày sinh: DD/MM/YYYY</w:t>
            </w:r>
          </w:p>
          <w:p w:rsidR="00000000" w:rsidDel="00000000" w:rsidP="00000000" w:rsidRDefault="00000000" w:rsidRPr="00000000" w14:paraId="0000066E">
            <w:pPr>
              <w:widowControl w:val="0"/>
              <w:spacing w:line="360" w:lineRule="auto"/>
              <w:rPr/>
            </w:pPr>
            <w:r w:rsidDel="00000000" w:rsidR="00000000" w:rsidRPr="00000000">
              <w:rPr>
                <w:rtl w:val="0"/>
              </w:rPr>
              <w:t xml:space="preserve">Khi click, hiển thị màn hình </w:t>
            </w:r>
            <w:hyperlink w:anchor="_heading=h.rbti73q6xot5">
              <w:r w:rsidDel="00000000" w:rsidR="00000000" w:rsidRPr="00000000">
                <w:rPr>
                  <w:color w:val="1155cc"/>
                  <w:u w:val="single"/>
                  <w:rtl w:val="0"/>
                </w:rPr>
                <w:t xml:space="preserve">Thông tin đăng ký</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360" w:lineRule="auto"/>
              <w:rPr/>
            </w:pPr>
            <w:r w:rsidDel="00000000" w:rsidR="00000000" w:rsidRPr="00000000">
              <w:rPr>
                <w:rtl w:val="0"/>
              </w:rPr>
              <w:t xml:space="preserve">Thông tin bổ 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360" w:lineRule="auto"/>
              <w:rPr/>
            </w:pPr>
            <w:r w:rsidDel="00000000" w:rsidR="00000000" w:rsidRPr="00000000">
              <w:rPr>
                <w:rtl w:val="0"/>
              </w:rPr>
              <w:t xml:space="preserve">Thông tin bổ sung</w:t>
            </w:r>
          </w:p>
          <w:p w:rsidR="00000000" w:rsidDel="00000000" w:rsidP="00000000" w:rsidRDefault="00000000" w:rsidRPr="00000000" w14:paraId="00000672">
            <w:pPr>
              <w:widowControl w:val="0"/>
              <w:spacing w:line="360" w:lineRule="auto"/>
              <w:rPr/>
            </w:pPr>
            <w:r w:rsidDel="00000000" w:rsidR="00000000" w:rsidRPr="00000000">
              <w:rPr>
                <w:rtl w:val="0"/>
              </w:rPr>
              <w:t xml:space="preserve">Sau khi click, hiển thị các thông tin liên quan đến FATCA.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360" w:lineRule="auto"/>
              <w:rPr/>
            </w:pPr>
            <w:r w:rsidDel="00000000" w:rsidR="00000000" w:rsidRPr="00000000">
              <w:rPr>
                <w:rtl w:val="0"/>
              </w:rPr>
              <w:t xml:space="preserve">Chữ ký đại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360" w:lineRule="auto"/>
              <w:rPr/>
            </w:pPr>
            <w:r w:rsidDel="00000000" w:rsidR="00000000" w:rsidRPr="00000000">
              <w:rPr>
                <w:rtl w:val="0"/>
              </w:rPr>
              <w:t xml:space="preserve">Subtitle: Vui lòng ký tên để hoàn tất mở tài khoản.</w:t>
            </w:r>
          </w:p>
          <w:p w:rsidR="00000000" w:rsidDel="00000000" w:rsidP="00000000" w:rsidRDefault="00000000" w:rsidRPr="00000000" w14:paraId="00000676">
            <w:pPr>
              <w:widowControl w:val="0"/>
              <w:spacing w:line="360" w:lineRule="auto"/>
              <w:rPr/>
            </w:pPr>
            <w:r w:rsidDel="00000000" w:rsidR="00000000" w:rsidRPr="00000000">
              <w:rPr>
                <w:rtl w:val="0"/>
              </w:rPr>
              <w:t xml:space="preserve">User thực hiện vẽ chữ kí vào khung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360" w:lineRule="auto"/>
              <w:rPr/>
            </w:pPr>
            <w:r w:rsidDel="00000000" w:rsidR="00000000" w:rsidRPr="00000000">
              <w:rPr>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360" w:lineRule="auto"/>
              <w:rPr/>
            </w:pPr>
            <w:r w:rsidDel="00000000" w:rsidR="00000000" w:rsidRPr="00000000">
              <w:rPr>
                <w:rtl w:val="0"/>
              </w:rPr>
              <w:t xml:space="preserve">Mặc định là đã check.</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360" w:lineRule="auto"/>
              <w:rPr/>
            </w:pPr>
            <w:r w:rsidDel="00000000" w:rsidR="00000000" w:rsidRPr="00000000">
              <w:rPr>
                <w:rtl w:val="0"/>
              </w:rPr>
              <w:t xml:space="preserve">Hyperlink Hợp đồng CCQ</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360" w:lineRule="auto"/>
              <w:ind w:left="0" w:firstLine="0"/>
              <w:rPr/>
            </w:pPr>
            <w:r w:rsidDel="00000000" w:rsidR="00000000" w:rsidRPr="00000000">
              <w:rPr>
                <w:rtl w:val="0"/>
              </w:rPr>
              <w:t xml:space="preserve">Sau khi click, hiển thị màn hình Xem hợp đồng</w:t>
            </w:r>
            <w:hyperlink r:id="rId53">
              <w:r w:rsidDel="00000000" w:rsidR="00000000" w:rsidRPr="00000000">
                <w:rPr>
                  <w:color w:val="0000ee"/>
                  <w:u w:val="single"/>
                  <w:rtl w:val="0"/>
                </w:rPr>
                <w:t xml:space="preserve">Template HĐ mở TKGD CCQ.docx</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360" w:lineRule="auto"/>
              <w:rPr/>
            </w:pPr>
            <w:r w:rsidDel="00000000" w:rsidR="00000000" w:rsidRPr="00000000">
              <w:rPr>
                <w:rtl w:val="0"/>
              </w:rPr>
              <w:t xml:space="preserve">Hyperlink Hợp đồng 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360" w:lineRule="auto"/>
              <w:rPr/>
            </w:pPr>
            <w:r w:rsidDel="00000000" w:rsidR="00000000" w:rsidRPr="00000000">
              <w:rPr>
                <w:rtl w:val="0"/>
              </w:rPr>
              <w:t xml:space="preserve">Sau khi click, hiển thị màn hình </w:t>
            </w:r>
            <w:hyperlink r:id="rId54">
              <w:r w:rsidDel="00000000" w:rsidR="00000000" w:rsidRPr="00000000">
                <w:rPr>
                  <w:color w:val="1155cc"/>
                  <w:u w:val="single"/>
                  <w:rtl w:val="0"/>
                </w:rPr>
                <w:t xml:space="preserve">Xem hợp đồng CK</w:t>
              </w:r>
            </w:hyperlink>
            <w:r w:rsidDel="00000000" w:rsidR="00000000" w:rsidRPr="00000000">
              <w:rPr>
                <w:rtl w:val="0"/>
              </w:rPr>
              <w:t xml:space="preserve"> </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360" w:lineRule="auto"/>
              <w:rPr/>
            </w:pPr>
            <w:r w:rsidDel="00000000" w:rsidR="00000000" w:rsidRPr="00000000">
              <w:rPr>
                <w:rtl w:val="0"/>
              </w:rPr>
              <w:t xml:space="preserve">Hyperlink Chính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360" w:lineRule="auto"/>
              <w:rPr/>
            </w:pPr>
            <w:r w:rsidDel="00000000" w:rsidR="00000000" w:rsidRPr="00000000">
              <w:rPr>
                <w:rtl w:val="0"/>
              </w:rPr>
              <w:t xml:space="preserve">Sau khi click, hiển thị màn hình xem Chính sách: </w:t>
            </w:r>
            <w:hyperlink r:id="rId55">
              <w:r w:rsidDel="00000000" w:rsidR="00000000" w:rsidRPr="00000000">
                <w:rPr>
                  <w:color w:val="1155cc"/>
                  <w:u w:val="single"/>
                  <w:rtl w:val="0"/>
                </w:rPr>
                <w:t xml:space="preserve">https://cvs.vn/chinh-sach-bao-ve-du-lieu-ca-nhan</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360" w:lineRule="auto"/>
              <w:rPr/>
            </w:pPr>
            <w:r w:rsidDel="00000000" w:rsidR="00000000" w:rsidRPr="00000000">
              <w:rPr>
                <w:rtl w:val="0"/>
              </w:rPr>
              <w:t xml:space="preserve">Tiếp tục.</w:t>
            </w:r>
          </w:p>
          <w:p w:rsidR="00000000" w:rsidDel="00000000" w:rsidP="00000000" w:rsidRDefault="00000000" w:rsidRPr="00000000" w14:paraId="00000686">
            <w:pPr>
              <w:widowControl w:val="0"/>
              <w:spacing w:line="360" w:lineRule="auto"/>
              <w:rPr/>
            </w:pPr>
            <w:r w:rsidDel="00000000" w:rsidR="00000000" w:rsidRPr="00000000">
              <w:rPr>
                <w:rtl w:val="0"/>
              </w:rPr>
              <w:t xml:space="preserve">Button enable chỉ khi user đã </w:t>
            </w:r>
            <w:r w:rsidDel="00000000" w:rsidR="00000000" w:rsidRPr="00000000">
              <w:rPr>
                <w:rtl w:val="0"/>
              </w:rPr>
              <w:t xml:space="preserve">kí</w:t>
            </w:r>
            <w:r w:rsidDel="00000000" w:rsidR="00000000" w:rsidRPr="00000000">
              <w:rPr>
                <w:rtl w:val="0"/>
              </w:rPr>
              <w:t xml:space="preserve">, đã xác nhận checkbox và thỏa điều kiện địa chỉ &lt;=200 kí tự.</w:t>
            </w:r>
          </w:p>
          <w:p w:rsidR="00000000" w:rsidDel="00000000" w:rsidP="00000000" w:rsidRDefault="00000000" w:rsidRPr="00000000" w14:paraId="00000687">
            <w:pPr>
              <w:widowControl w:val="0"/>
              <w:spacing w:line="360" w:lineRule="auto"/>
              <w:rPr/>
            </w:pPr>
            <w:r w:rsidDel="00000000" w:rsidR="00000000" w:rsidRPr="00000000">
              <w:rPr>
                <w:rtl w:val="0"/>
              </w:rPr>
              <w:t xml:space="preserve">Sau khi click, hiển thị ‘Mở tài khoản thành công”. </w:t>
            </w:r>
          </w:p>
        </w:tc>
      </w:tr>
    </w:tbl>
    <w:p w:rsidR="00000000" w:rsidDel="00000000" w:rsidP="00000000" w:rsidRDefault="00000000" w:rsidRPr="00000000" w14:paraId="00000688">
      <w:pPr>
        <w:pStyle w:val="Heading3"/>
        <w:ind w:left="0" w:firstLine="0"/>
        <w:rPr/>
      </w:pPr>
      <w:bookmarkStart w:colFirst="0" w:colLast="0" w:name="_heading=h.9rksf5s3652e" w:id="75"/>
      <w:bookmarkEnd w:id="75"/>
      <w:r w:rsidDel="00000000" w:rsidR="00000000" w:rsidRPr="00000000">
        <w:br w:type="page"/>
      </w:r>
      <w:r w:rsidDel="00000000" w:rsidR="00000000" w:rsidRPr="00000000">
        <w:rPr>
          <w:rtl w:val="0"/>
        </w:rPr>
      </w:r>
    </w:p>
    <w:p w:rsidR="00000000" w:rsidDel="00000000" w:rsidP="00000000" w:rsidRDefault="00000000" w:rsidRPr="00000000" w14:paraId="00000689">
      <w:pPr>
        <w:pStyle w:val="Heading4"/>
        <w:numPr>
          <w:ilvl w:val="2"/>
          <w:numId w:val="75"/>
        </w:numPr>
        <w:ind w:left="708.6614173228347" w:hanging="150"/>
        <w:rPr/>
      </w:pPr>
      <w:bookmarkStart w:colFirst="0" w:colLast="0" w:name="_heading=h.ocnab6pbisv" w:id="76"/>
      <w:bookmarkEnd w:id="76"/>
      <w:r w:rsidDel="00000000" w:rsidR="00000000" w:rsidRPr="00000000">
        <w:rPr>
          <w:rtl w:val="0"/>
        </w:rPr>
        <w:t xml:space="preserve">Scr: Ký hợp đồng CCQ</w:t>
      </w:r>
    </w:p>
    <w:p w:rsidR="00000000" w:rsidDel="00000000" w:rsidP="00000000" w:rsidRDefault="00000000" w:rsidRPr="00000000" w14:paraId="0000068A">
      <w:pPr>
        <w:rPr/>
      </w:pPr>
      <w:r w:rsidDel="00000000" w:rsidR="00000000" w:rsidRPr="00000000">
        <w:rPr>
          <w:rtl w:val="0"/>
        </w:rPr>
      </w:r>
    </w:p>
    <w:tbl>
      <w:tblPr>
        <w:tblStyle w:val="Table4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rPr/>
            </w:pPr>
            <w:r w:rsidDel="00000000" w:rsidR="00000000" w:rsidRPr="00000000">
              <w:rPr/>
              <w:drawing>
                <wp:inline distB="114300" distT="114300" distL="114300" distR="114300">
                  <wp:extent cx="2438400" cy="5283200"/>
                  <wp:effectExtent b="0" l="0" r="0" t="0"/>
                  <wp:docPr id="84"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360" w:lineRule="auto"/>
              <w:rPr/>
            </w:pPr>
            <w:r w:rsidDel="00000000" w:rsidR="00000000" w:rsidRPr="00000000">
              <w:rPr>
                <w:rtl w:val="0"/>
              </w:rPr>
              <w:t xml:space="preserve">Hiển thị với user chưa có tài khoản Chứng chỉ quỹ, đã có tài khoản Chứng khoán, khi truy cập vào luồng mở tài khoản, đã eKYC thành công, đã get consent.</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360" w:lineRule="auto"/>
              <w:rPr/>
            </w:pPr>
            <w:r w:rsidDel="00000000" w:rsidR="00000000" w:rsidRPr="00000000">
              <w:rPr>
                <w:rtl w:val="0"/>
              </w:rPr>
              <w:t xml:space="preserve">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360" w:lineRule="auto"/>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360" w:lineRule="auto"/>
              <w:rPr/>
            </w:pPr>
            <w:r w:rsidDel="00000000" w:rsidR="00000000" w:rsidRPr="00000000">
              <w:rPr>
                <w:rtl w:val="0"/>
              </w:rPr>
              <w:t xml:space="preserve">Sau khi click, quay về màn hình trước đó.</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76"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360" w:lineRule="auto"/>
              <w:rPr/>
            </w:pPr>
            <w:r w:rsidDel="00000000" w:rsidR="00000000" w:rsidRPr="00000000">
              <w:rPr>
                <w:rtl w:val="0"/>
              </w:rPr>
              <w:t xml:space="preserve">Thông tin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360" w:lineRule="auto"/>
              <w:rPr/>
            </w:pPr>
            <w:r w:rsidDel="00000000" w:rsidR="00000000" w:rsidRPr="00000000">
              <w:rPr>
                <w:rtl w:val="0"/>
              </w:rPr>
              <w:t xml:space="preserve">Hiện tóm tắt các thông tin của user:</w:t>
            </w:r>
          </w:p>
          <w:p w:rsidR="00000000" w:rsidDel="00000000" w:rsidP="00000000" w:rsidRDefault="00000000" w:rsidRPr="00000000" w14:paraId="0000069D">
            <w:pPr>
              <w:widowControl w:val="0"/>
              <w:numPr>
                <w:ilvl w:val="0"/>
                <w:numId w:val="81"/>
              </w:numPr>
              <w:spacing w:line="360" w:lineRule="auto"/>
              <w:ind w:left="425.1968503937013" w:hanging="360"/>
            </w:pPr>
            <w:r w:rsidDel="00000000" w:rsidR="00000000" w:rsidRPr="00000000">
              <w:rPr>
                <w:rtl w:val="0"/>
              </w:rPr>
              <w:t xml:space="preserve">Họ và tên</w:t>
            </w:r>
          </w:p>
          <w:p w:rsidR="00000000" w:rsidDel="00000000" w:rsidP="00000000" w:rsidRDefault="00000000" w:rsidRPr="00000000" w14:paraId="0000069E">
            <w:pPr>
              <w:widowControl w:val="0"/>
              <w:numPr>
                <w:ilvl w:val="0"/>
                <w:numId w:val="81"/>
              </w:numPr>
              <w:spacing w:line="360" w:lineRule="auto"/>
              <w:ind w:left="425.1968503937013" w:hanging="360"/>
            </w:pPr>
            <w:r w:rsidDel="00000000" w:rsidR="00000000" w:rsidRPr="00000000">
              <w:rPr>
                <w:rtl w:val="0"/>
              </w:rPr>
              <w:t xml:space="preserve">Ngày sinh: DD/MM/YYYY</w:t>
            </w:r>
          </w:p>
          <w:p w:rsidR="00000000" w:rsidDel="00000000" w:rsidP="00000000" w:rsidRDefault="00000000" w:rsidRPr="00000000" w14:paraId="0000069F">
            <w:pPr>
              <w:widowControl w:val="0"/>
              <w:spacing w:line="360" w:lineRule="auto"/>
              <w:rPr/>
            </w:pPr>
            <w:r w:rsidDel="00000000" w:rsidR="00000000" w:rsidRPr="00000000">
              <w:rPr>
                <w:rtl w:val="0"/>
              </w:rPr>
              <w:t xml:space="preserve">Khi click, hiển thị màn hình </w:t>
            </w:r>
            <w:hyperlink w:anchor="_heading=h.rbti73q6xot5">
              <w:r w:rsidDel="00000000" w:rsidR="00000000" w:rsidRPr="00000000">
                <w:rPr>
                  <w:color w:val="1155cc"/>
                  <w:u w:val="single"/>
                  <w:rtl w:val="0"/>
                </w:rPr>
                <w:t xml:space="preserve">Thông tin đăng ký</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360" w:lineRule="auto"/>
              <w:rPr/>
            </w:pPr>
            <w:r w:rsidDel="00000000" w:rsidR="00000000" w:rsidRPr="00000000">
              <w:rPr>
                <w:rtl w:val="0"/>
              </w:rPr>
              <w:t xml:space="preserve">Thông tin bổ 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360" w:lineRule="auto"/>
              <w:rPr/>
            </w:pPr>
            <w:r w:rsidDel="00000000" w:rsidR="00000000" w:rsidRPr="00000000">
              <w:rPr>
                <w:rtl w:val="0"/>
              </w:rPr>
              <w:t xml:space="preserve">Thông tin bổ sung</w:t>
            </w:r>
          </w:p>
          <w:p w:rsidR="00000000" w:rsidDel="00000000" w:rsidP="00000000" w:rsidRDefault="00000000" w:rsidRPr="00000000" w14:paraId="000006A3">
            <w:pPr>
              <w:widowControl w:val="0"/>
              <w:spacing w:line="360" w:lineRule="auto"/>
              <w:rPr/>
            </w:pPr>
            <w:r w:rsidDel="00000000" w:rsidR="00000000" w:rsidRPr="00000000">
              <w:rPr>
                <w:rtl w:val="0"/>
              </w:rPr>
              <w:t xml:space="preserve">Sau khi click, hiển thị các thông tin liên quan đến FATCA.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360" w:lineRule="auto"/>
              <w:rPr/>
            </w:pPr>
            <w:r w:rsidDel="00000000" w:rsidR="00000000" w:rsidRPr="00000000">
              <w:rPr>
                <w:rtl w:val="0"/>
              </w:rPr>
              <w:t xml:space="preserve">Chữ ký đại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360" w:lineRule="auto"/>
              <w:rPr/>
            </w:pPr>
            <w:r w:rsidDel="00000000" w:rsidR="00000000" w:rsidRPr="00000000">
              <w:rPr>
                <w:rtl w:val="0"/>
              </w:rPr>
              <w:t xml:space="preserve">Subtitle: Vui lòng ký tên để hoàn tất mở tài khoản.</w:t>
            </w:r>
          </w:p>
          <w:p w:rsidR="00000000" w:rsidDel="00000000" w:rsidP="00000000" w:rsidRDefault="00000000" w:rsidRPr="00000000" w14:paraId="000006A7">
            <w:pPr>
              <w:widowControl w:val="0"/>
              <w:spacing w:line="360" w:lineRule="auto"/>
              <w:rPr/>
            </w:pPr>
            <w:r w:rsidDel="00000000" w:rsidR="00000000" w:rsidRPr="00000000">
              <w:rPr>
                <w:rtl w:val="0"/>
              </w:rPr>
              <w:t xml:space="preserve">User thực hiện vẽ chữ kí vào khung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360" w:lineRule="auto"/>
              <w:rPr/>
            </w:pPr>
            <w:r w:rsidDel="00000000" w:rsidR="00000000" w:rsidRPr="00000000">
              <w:rPr>
                <w:rtl w:val="0"/>
              </w:rPr>
              <w:t xml:space="preserve">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360" w:lineRule="auto"/>
              <w:rPr/>
            </w:pPr>
            <w:r w:rsidDel="00000000" w:rsidR="00000000" w:rsidRPr="00000000">
              <w:rPr>
                <w:rtl w:val="0"/>
              </w:rPr>
              <w:t xml:space="preserve">Mặc định là đã check.</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360" w:lineRule="auto"/>
              <w:rPr/>
            </w:pPr>
            <w:r w:rsidDel="00000000" w:rsidR="00000000" w:rsidRPr="00000000">
              <w:rPr>
                <w:rtl w:val="0"/>
              </w:rPr>
              <w:t xml:space="preserve">Hyperlink Hợp đồng CCQ</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numPr>
                <w:ilvl w:val="0"/>
                <w:numId w:val="32"/>
              </w:numPr>
              <w:spacing w:line="360" w:lineRule="auto"/>
              <w:ind w:left="425.1968503937013" w:hanging="360"/>
            </w:pPr>
            <w:r w:rsidDel="00000000" w:rsidR="00000000" w:rsidRPr="00000000">
              <w:rPr>
                <w:rtl w:val="0"/>
              </w:rPr>
              <w:t xml:space="preserve">Sau khi click, hiển thị màn hình Xem hợp đồng</w:t>
            </w:r>
            <w:hyperlink r:id="rId56">
              <w:r w:rsidDel="00000000" w:rsidR="00000000" w:rsidRPr="00000000">
                <w:rPr>
                  <w:color w:val="0000ee"/>
                  <w:u w:val="single"/>
                  <w:rtl w:val="0"/>
                </w:rPr>
                <w:t xml:space="preserve">Template HĐ mở TKGD CCQ.docx</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360" w:lineRule="auto"/>
              <w:rPr/>
            </w:pPr>
            <w:r w:rsidDel="00000000" w:rsidR="00000000" w:rsidRPr="00000000">
              <w:rPr>
                <w:rtl w:val="0"/>
              </w:rPr>
              <w:t xml:space="preserve">Hyperlink Chính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360" w:lineRule="auto"/>
              <w:rPr/>
            </w:pPr>
            <w:r w:rsidDel="00000000" w:rsidR="00000000" w:rsidRPr="00000000">
              <w:rPr>
                <w:rtl w:val="0"/>
              </w:rPr>
              <w:t xml:space="preserve">Sau khi click, hiển thị màn hình xem Chính sách: </w:t>
            </w:r>
            <w:hyperlink r:id="rId57">
              <w:r w:rsidDel="00000000" w:rsidR="00000000" w:rsidRPr="00000000">
                <w:rPr>
                  <w:color w:val="1155cc"/>
                  <w:u w:val="single"/>
                  <w:rtl w:val="0"/>
                </w:rPr>
                <w:t xml:space="preserve">https://cvs.vn/chinh-sach-bao-ve-du-lieu-ca-nhan</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360" w:lineRule="auto"/>
              <w:rPr/>
            </w:pPr>
            <w:r w:rsidDel="00000000" w:rsidR="00000000" w:rsidRPr="00000000">
              <w:rPr>
                <w:rtl w:val="0"/>
              </w:rPr>
              <w:t xml:space="preserve">Tiếp tục.</w:t>
            </w:r>
          </w:p>
          <w:p w:rsidR="00000000" w:rsidDel="00000000" w:rsidP="00000000" w:rsidRDefault="00000000" w:rsidRPr="00000000" w14:paraId="000006B4">
            <w:pPr>
              <w:widowControl w:val="0"/>
              <w:spacing w:line="360" w:lineRule="auto"/>
              <w:rPr/>
            </w:pPr>
            <w:r w:rsidDel="00000000" w:rsidR="00000000" w:rsidRPr="00000000">
              <w:rPr>
                <w:rtl w:val="0"/>
              </w:rPr>
              <w:t xml:space="preserve">Button enable chỉ khi user đã </w:t>
            </w:r>
            <w:r w:rsidDel="00000000" w:rsidR="00000000" w:rsidRPr="00000000">
              <w:rPr>
                <w:rtl w:val="0"/>
              </w:rPr>
              <w:t xml:space="preserve">kí</w:t>
            </w:r>
            <w:r w:rsidDel="00000000" w:rsidR="00000000" w:rsidRPr="00000000">
              <w:rPr>
                <w:rtl w:val="0"/>
              </w:rPr>
              <w:t xml:space="preserve">, đã xác nhận checkbox và thỏa điều kiện địa chỉ &lt;=200 kí tự.</w:t>
            </w:r>
          </w:p>
          <w:p w:rsidR="00000000" w:rsidDel="00000000" w:rsidP="00000000" w:rsidRDefault="00000000" w:rsidRPr="00000000" w14:paraId="000006B5">
            <w:pPr>
              <w:widowControl w:val="0"/>
              <w:spacing w:line="360" w:lineRule="auto"/>
              <w:rPr/>
            </w:pPr>
            <w:r w:rsidDel="00000000" w:rsidR="00000000" w:rsidRPr="00000000">
              <w:rPr>
                <w:rtl w:val="0"/>
              </w:rPr>
              <w:t xml:space="preserve">Sau khi click, hiển thị ‘Mở tài khoản thành công”. </w:t>
            </w:r>
          </w:p>
        </w:tc>
      </w:tr>
    </w:tbl>
    <w:p w:rsidR="00000000" w:rsidDel="00000000" w:rsidP="00000000" w:rsidRDefault="00000000" w:rsidRPr="00000000" w14:paraId="000006B6">
      <w:pPr>
        <w:pStyle w:val="Heading3"/>
        <w:ind w:left="0" w:firstLine="0"/>
        <w:rPr/>
      </w:pPr>
      <w:bookmarkStart w:colFirst="0" w:colLast="0" w:name="_heading=h.hf6uv8f88y76" w:id="77"/>
      <w:bookmarkEnd w:id="77"/>
      <w:r w:rsidDel="00000000" w:rsidR="00000000" w:rsidRPr="00000000">
        <w:br w:type="page"/>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4"/>
        <w:numPr>
          <w:ilvl w:val="2"/>
          <w:numId w:val="75"/>
        </w:numPr>
        <w:ind w:left="708.6614173228347" w:hanging="150"/>
        <w:rPr/>
      </w:pPr>
      <w:bookmarkStart w:colFirst="0" w:colLast="0" w:name="_heading=h.cktb0hv2y799" w:id="78"/>
      <w:bookmarkEnd w:id="78"/>
      <w:r w:rsidDel="00000000" w:rsidR="00000000" w:rsidRPr="00000000">
        <w:rPr>
          <w:rtl w:val="0"/>
        </w:rPr>
        <w:t xml:space="preserve">Pop-up cập nhật địa chỉ</w:t>
      </w:r>
    </w:p>
    <w:p w:rsidR="00000000" w:rsidDel="00000000" w:rsidP="00000000" w:rsidRDefault="00000000" w:rsidRPr="00000000" w14:paraId="000006B9">
      <w:pPr>
        <w:rPr/>
      </w:pPr>
      <w:r w:rsidDel="00000000" w:rsidR="00000000" w:rsidRPr="00000000">
        <w:rPr>
          <w:rtl w:val="0"/>
        </w:rPr>
      </w:r>
    </w:p>
    <w:sdt>
      <w:sdtPr>
        <w:lock w:val="contentLocked"/>
        <w:id w:val="995724103"/>
        <w:tag w:val="goog_rdk_19"/>
      </w:sdtPr>
      <w:sdtContent>
        <w:tbl>
          <w:tblPr>
            <w:tblStyle w:val="Table4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800"/>
            <w:gridCol w:w="3180"/>
            <w:tblGridChange w:id="0">
              <w:tblGrid>
                <w:gridCol w:w="4050"/>
                <w:gridCol w:w="1800"/>
                <w:gridCol w:w="31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rPr/>
                </w:pPr>
                <w:r w:rsidDel="00000000" w:rsidR="00000000" w:rsidRPr="00000000">
                  <w:rPr/>
                  <w:drawing>
                    <wp:inline distB="114300" distT="114300" distL="114300" distR="114300">
                      <wp:extent cx="2438400" cy="5283200"/>
                      <wp:effectExtent b="0" l="0" r="0" t="0"/>
                      <wp:docPr id="95"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360" w:lineRule="auto"/>
                  <w:rPr/>
                </w:pPr>
                <w:r w:rsidDel="00000000" w:rsidR="00000000" w:rsidRPr="00000000">
                  <w:rPr>
                    <w:rtl w:val="0"/>
                  </w:rPr>
                  <w:t xml:space="preserve">Hiển thị khi load màn hình </w:t>
                </w:r>
                <w:r w:rsidDel="00000000" w:rsidR="00000000" w:rsidRPr="00000000">
                  <w:rPr>
                    <w:rtl w:val="0"/>
                  </w:rPr>
                  <w:t xml:space="preserve">Kí</w:t>
                </w:r>
                <w:r w:rsidDel="00000000" w:rsidR="00000000" w:rsidRPr="00000000">
                  <w:rPr>
                    <w:rtl w:val="0"/>
                  </w:rPr>
                  <w:t xml:space="preserve"> hợp đồng và Địa chỉ liên hệ của user không hợp lệ.</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360" w:lineRule="auto"/>
                  <w:rPr/>
                </w:pPr>
                <w:r w:rsidDel="00000000" w:rsidR="00000000" w:rsidRPr="00000000">
                  <w:rPr>
                    <w:rtl w:val="0"/>
                  </w:rPr>
                  <w:t xml:space="preserve">Địa chỉ liên hệ vượt quá 200 kí tự</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360" w:lineRule="auto"/>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360" w:lineRule="auto"/>
                  <w:rPr/>
                </w:pPr>
                <w:r w:rsidDel="00000000" w:rsidR="00000000" w:rsidRPr="00000000">
                  <w:rPr>
                    <w:rtl w:val="0"/>
                  </w:rPr>
                  <w:t xml:space="preserve">Địa chỉ liên hệ của bạn vượt quá 200 ký tự theo quy định. Vui lòng cập nhật để tiếp tục mở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360" w:lineRule="auto"/>
                  <w:jc w:val="both"/>
                  <w:rPr/>
                </w:pPr>
                <w:r w:rsidDel="00000000" w:rsidR="00000000" w:rsidRPr="00000000">
                  <w:rPr>
                    <w:rtl w:val="0"/>
                  </w:rPr>
                  <w:t xml:space="preserve">Cập nhật địa chỉ</w:t>
                </w:r>
              </w:p>
              <w:p w:rsidR="00000000" w:rsidDel="00000000" w:rsidP="00000000" w:rsidRDefault="00000000" w:rsidRPr="00000000" w14:paraId="000006CC">
                <w:pPr>
                  <w:widowControl w:val="0"/>
                  <w:spacing w:line="360" w:lineRule="auto"/>
                  <w:jc w:val="both"/>
                  <w:rPr/>
                </w:pPr>
                <w:r w:rsidDel="00000000" w:rsidR="00000000" w:rsidRPr="00000000">
                  <w:rPr>
                    <w:rtl w:val="0"/>
                  </w:rPr>
                  <w:t xml:space="preserve">Khi click, hiển thị màn hình Thiết lập địa chỉ.</w:t>
                </w:r>
              </w:p>
              <w:p w:rsidR="00000000" w:rsidDel="00000000" w:rsidP="00000000" w:rsidRDefault="00000000" w:rsidRPr="00000000" w14:paraId="000006CD">
                <w:pPr>
                  <w:widowControl w:val="0"/>
                  <w:spacing w:line="360" w:lineRule="auto"/>
                  <w:jc w:val="both"/>
                  <w:rPr/>
                </w:pPr>
                <w:r w:rsidDel="00000000" w:rsidR="00000000" w:rsidRPr="00000000">
                  <w:rPr>
                    <w:rtl w:val="0"/>
                  </w:rPr>
                </w:r>
              </w:p>
              <w:p w:rsidR="00000000" w:rsidDel="00000000" w:rsidP="00000000" w:rsidRDefault="00000000" w:rsidRPr="00000000" w14:paraId="000006CE">
                <w:pPr>
                  <w:widowControl w:val="0"/>
                  <w:spacing w:line="360" w:lineRule="auto"/>
                  <w:jc w:val="both"/>
                  <w:rPr/>
                </w:pPr>
                <w:r w:rsidDel="00000000" w:rsidR="00000000" w:rsidRPr="00000000">
                  <w:rPr>
                    <w:rtl w:val="0"/>
                  </w:rPr>
                  <w:t xml:space="preserve">Khi đóng </w:t>
                </w:r>
                <w:r w:rsidDel="00000000" w:rsidR="00000000" w:rsidRPr="00000000">
                  <w:rPr>
                    <w:rtl w:val="0"/>
                  </w:rPr>
                  <w:t xml:space="preserve">Pop-up</w:t>
                </w:r>
                <w:r w:rsidDel="00000000" w:rsidR="00000000" w:rsidRPr="00000000">
                  <w:rPr>
                    <w:rtl w:val="0"/>
                  </w:rPr>
                  <w:t xml:space="preserve">, hiển thị màn hình </w:t>
                </w:r>
                <w:r w:rsidDel="00000000" w:rsidR="00000000" w:rsidRPr="00000000">
                  <w:rPr>
                    <w:rtl w:val="0"/>
                  </w:rPr>
                  <w:t xml:space="preserve">Kí</w:t>
                </w:r>
                <w:r w:rsidDel="00000000" w:rsidR="00000000" w:rsidRPr="00000000">
                  <w:rPr>
                    <w:rtl w:val="0"/>
                  </w:rPr>
                  <w:t xml:space="preserve"> hợp đồng.</w:t>
                </w:r>
              </w:p>
            </w:tc>
          </w:tr>
        </w:tbl>
      </w:sdtContent>
    </w:sdt>
    <w:p w:rsidR="00000000" w:rsidDel="00000000" w:rsidP="00000000" w:rsidRDefault="00000000" w:rsidRPr="00000000" w14:paraId="000006CF">
      <w:pPr>
        <w:pStyle w:val="Heading3"/>
        <w:ind w:left="0" w:firstLine="0"/>
        <w:rPr/>
      </w:pPr>
      <w:bookmarkStart w:colFirst="0" w:colLast="0" w:name="_heading=h.43t69kaxz6xf" w:id="79"/>
      <w:bookmarkEnd w:id="79"/>
      <w:r w:rsidDel="00000000" w:rsidR="00000000" w:rsidRPr="00000000">
        <w:br w:type="page"/>
      </w:r>
      <w:r w:rsidDel="00000000" w:rsidR="00000000" w:rsidRPr="00000000">
        <w:rPr>
          <w:rtl w:val="0"/>
        </w:rPr>
      </w:r>
    </w:p>
    <w:p w:rsidR="00000000" w:rsidDel="00000000" w:rsidP="00000000" w:rsidRDefault="00000000" w:rsidRPr="00000000" w14:paraId="000006D0">
      <w:pPr>
        <w:pStyle w:val="Heading4"/>
        <w:numPr>
          <w:ilvl w:val="2"/>
          <w:numId w:val="75"/>
        </w:numPr>
        <w:ind w:left="708.6614173228347" w:hanging="150"/>
        <w:rPr/>
      </w:pPr>
      <w:bookmarkStart w:colFirst="0" w:colLast="0" w:name="_heading=h.8gifttqzpxfz" w:id="80"/>
      <w:bookmarkEnd w:id="80"/>
      <w:r w:rsidDel="00000000" w:rsidR="00000000" w:rsidRPr="00000000">
        <w:rPr>
          <w:rtl w:val="0"/>
        </w:rPr>
        <w:t xml:space="preserve">Scr: Thông tin bổ sung</w:t>
      </w:r>
    </w:p>
    <w:sdt>
      <w:sdtPr>
        <w:lock w:val="contentLocked"/>
        <w:id w:val="-1061636733"/>
        <w:tag w:val="goog_rdk_20"/>
      </w:sdtPr>
      <w:sdtContent>
        <w:tbl>
          <w:tblPr>
            <w:tblStyle w:val="Table4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200"/>
            <w:gridCol w:w="3780"/>
            <w:tblGridChange w:id="0">
              <w:tblGrid>
                <w:gridCol w:w="4050"/>
                <w:gridCol w:w="1200"/>
                <w:gridCol w:w="378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rPr/>
                </w:pPr>
                <w:r w:rsidDel="00000000" w:rsidR="00000000" w:rsidRPr="00000000">
                  <w:rPr/>
                  <w:drawing>
                    <wp:inline distB="114300" distT="114300" distL="114300" distR="114300">
                      <wp:extent cx="2390775" cy="2695892"/>
                      <wp:effectExtent b="0" l="0" r="0" t="0"/>
                      <wp:docPr id="110" name="image98.png"/>
                      <a:graphic>
                        <a:graphicData uri="http://schemas.openxmlformats.org/drawingml/2006/picture">
                          <pic:pic>
                            <pic:nvPicPr>
                              <pic:cNvPr id="0" name="image98.png"/>
                              <pic:cNvPicPr preferRelativeResize="0"/>
                            </pic:nvPicPr>
                            <pic:blipFill>
                              <a:blip r:embed="rId59"/>
                              <a:srcRect b="76889" l="0" r="0" t="0"/>
                              <a:stretch>
                                <a:fillRect/>
                              </a:stretch>
                            </pic:blipFill>
                            <pic:spPr>
                              <a:xfrm>
                                <a:off x="0" y="0"/>
                                <a:ext cx="2390775" cy="2695892"/>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360" w:lineRule="auto"/>
                  <w:rPr/>
                </w:pPr>
                <w:r w:rsidDel="00000000" w:rsidR="00000000" w:rsidRPr="00000000">
                  <w:rPr>
                    <w:rtl w:val="0"/>
                  </w:rPr>
                  <w:t xml:space="preserve">Hiển thị khi user chọn Thông tin bổ sung từ màn hình Ký hợp đồng.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360" w:lineRule="auto"/>
                  <w:rPr/>
                </w:pPr>
                <w:r w:rsidDel="00000000" w:rsidR="00000000" w:rsidRPr="00000000">
                  <w:rPr>
                    <w:rtl w:val="0"/>
                  </w:rPr>
                  <w:t xml:space="preserve">Thông tin bổ sung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360" w:lineRule="auto"/>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360" w:lineRule="auto"/>
                  <w:rPr/>
                </w:pPr>
                <w:r w:rsidDel="00000000" w:rsidR="00000000" w:rsidRPr="00000000">
                  <w:rPr>
                    <w:rtl w:val="0"/>
                  </w:rPr>
                  <w:t xml:space="preserve">Sau khi click, quay về màn hình trước đó.</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before="0" w:line="240" w:lineRule="auto"/>
                  <w:ind w:left="0" w:firstLine="0"/>
                  <w:rPr>
                    <w:color w:val="ff0000"/>
                  </w:rPr>
                </w:pPr>
                <w:r w:rsidDel="00000000" w:rsidR="00000000" w:rsidRPr="00000000">
                  <w:rPr>
                    <w:color w:val="ff0000"/>
                  </w:rPr>
                  <w:drawing>
                    <wp:inline distB="114300" distT="114300" distL="114300" distR="114300">
                      <wp:extent cx="2438400" cy="2721166"/>
                      <wp:effectExtent b="0" l="0" r="0" t="0"/>
                      <wp:docPr id="14" name="image18.png"/>
                      <a:graphic>
                        <a:graphicData uri="http://schemas.openxmlformats.org/drawingml/2006/picture">
                          <pic:pic>
                            <pic:nvPicPr>
                              <pic:cNvPr id="0" name="image18.png"/>
                              <pic:cNvPicPr preferRelativeResize="0"/>
                            </pic:nvPicPr>
                            <pic:blipFill>
                              <a:blip r:embed="rId60"/>
                              <a:srcRect b="77053" l="0" r="0" t="0"/>
                              <a:stretch>
                                <a:fillRect/>
                              </a:stretch>
                            </pic:blipFill>
                            <pic:spPr>
                              <a:xfrm>
                                <a:off x="0" y="0"/>
                                <a:ext cx="2438400" cy="272116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360" w:lineRule="auto"/>
                  <w:rPr/>
                </w:pPr>
                <w:r w:rsidDel="00000000" w:rsidR="00000000" w:rsidRPr="00000000">
                  <w:rPr>
                    <w:rtl w:val="0"/>
                  </w:rPr>
                  <w:t xml:space="preserve">Thông tin tuân thủ FATCA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360" w:lineRule="auto"/>
                  <w:rPr/>
                </w:pPr>
                <w:r w:rsidDel="00000000" w:rsidR="00000000" w:rsidRPr="00000000">
                  <w:rPr>
                    <w:b w:val="1"/>
                    <w:rtl w:val="0"/>
                  </w:rPr>
                  <w:t xml:space="preserve">1. </w:t>
                </w:r>
                <w:r w:rsidDel="00000000" w:rsidR="00000000" w:rsidRPr="00000000">
                  <w:rPr>
                    <w:rtl w:val="0"/>
                  </w:rPr>
                  <w:t xml:space="preserve">Bạn có phải là công dân Hoa Kỳ hoặc đối tượng cư trú tại Hoa Kỳ hoặc là đối tượng phải khai thuế tại Hoa Kỳ?</w:t>
                </w:r>
              </w:p>
              <w:p w:rsidR="00000000" w:rsidDel="00000000" w:rsidP="00000000" w:rsidRDefault="00000000" w:rsidRPr="00000000" w14:paraId="000006E3">
                <w:pPr>
                  <w:widowControl w:val="0"/>
                  <w:numPr>
                    <w:ilvl w:val="0"/>
                    <w:numId w:val="43"/>
                  </w:numPr>
                  <w:spacing w:line="360" w:lineRule="auto"/>
                  <w:ind w:left="425.1968503937013" w:hanging="360"/>
                  <w:rPr>
                    <w:u w:val="none"/>
                  </w:rPr>
                </w:pPr>
                <w:r w:rsidDel="00000000" w:rsidR="00000000" w:rsidRPr="00000000">
                  <w:rPr>
                    <w:rtl w:val="0"/>
                  </w:rPr>
                  <w:t xml:space="preserve">Không</w:t>
                </w:r>
              </w:p>
              <w:p w:rsidR="00000000" w:rsidDel="00000000" w:rsidP="00000000" w:rsidRDefault="00000000" w:rsidRPr="00000000" w14:paraId="000006E4">
                <w:pPr>
                  <w:widowControl w:val="0"/>
                  <w:numPr>
                    <w:ilvl w:val="0"/>
                    <w:numId w:val="43"/>
                  </w:numPr>
                  <w:spacing w:line="360" w:lineRule="auto"/>
                  <w:ind w:left="425.1968503937013" w:hanging="360"/>
                  <w:rPr>
                    <w:u w:val="none"/>
                  </w:rPr>
                </w:pPr>
                <w:r w:rsidDel="00000000" w:rsidR="00000000" w:rsidRPr="00000000">
                  <w:rPr>
                    <w:rtl w:val="0"/>
                  </w:rPr>
                  <w:t xml:space="preserve">Có</w:t>
                </w:r>
              </w:p>
              <w:p w:rsidR="00000000" w:rsidDel="00000000" w:rsidP="00000000" w:rsidRDefault="00000000" w:rsidRPr="00000000" w14:paraId="000006E5">
                <w:pPr>
                  <w:widowControl w:val="0"/>
                  <w:spacing w:line="360" w:lineRule="auto"/>
                  <w:rPr/>
                </w:pPr>
                <w:r w:rsidDel="00000000" w:rsidR="00000000" w:rsidRPr="00000000">
                  <w:rPr>
                    <w:b w:val="1"/>
                    <w:rtl w:val="0"/>
                  </w:rPr>
                  <w:t xml:space="preserve">2.</w:t>
                </w:r>
                <w:r w:rsidDel="00000000" w:rsidR="00000000" w:rsidRPr="00000000">
                  <w:rPr>
                    <w:rtl w:val="0"/>
                  </w:rPr>
                  <w:t xml:space="preserve"> Bạn có dấu hiệu nhận biết tại Hoa Kỳ?</w:t>
                </w:r>
              </w:p>
              <w:p w:rsidR="00000000" w:rsidDel="00000000" w:rsidP="00000000" w:rsidRDefault="00000000" w:rsidRPr="00000000" w14:paraId="000006E6">
                <w:pPr>
                  <w:widowControl w:val="0"/>
                  <w:numPr>
                    <w:ilvl w:val="0"/>
                    <w:numId w:val="12"/>
                  </w:numPr>
                  <w:spacing w:line="360" w:lineRule="auto"/>
                  <w:ind w:left="425.1968503937013" w:hanging="360"/>
                  <w:rPr>
                    <w:u w:val="none"/>
                  </w:rPr>
                </w:pPr>
                <w:r w:rsidDel="00000000" w:rsidR="00000000" w:rsidRPr="00000000">
                  <w:rPr>
                    <w:rtl w:val="0"/>
                  </w:rPr>
                  <w:t xml:space="preserve">Không </w:t>
                </w:r>
              </w:p>
              <w:p w:rsidR="00000000" w:rsidDel="00000000" w:rsidP="00000000" w:rsidRDefault="00000000" w:rsidRPr="00000000" w14:paraId="000006E7">
                <w:pPr>
                  <w:widowControl w:val="0"/>
                  <w:numPr>
                    <w:ilvl w:val="0"/>
                    <w:numId w:val="12"/>
                  </w:numPr>
                  <w:spacing w:line="360" w:lineRule="auto"/>
                  <w:ind w:left="425.1968503937013" w:hanging="360"/>
                  <w:rPr>
                    <w:u w:val="none"/>
                  </w:rPr>
                </w:pPr>
                <w:r w:rsidDel="00000000" w:rsidR="00000000" w:rsidRPr="00000000">
                  <w:rPr>
                    <w:rtl w:val="0"/>
                  </w:rPr>
                  <w:t xml:space="preserve">Có</w:t>
                </w:r>
              </w:p>
              <w:p w:rsidR="00000000" w:rsidDel="00000000" w:rsidP="00000000" w:rsidRDefault="00000000" w:rsidRPr="00000000" w14:paraId="000006E8">
                <w:pPr>
                  <w:widowControl w:val="0"/>
                  <w:spacing w:line="360" w:lineRule="auto"/>
                  <w:rPr/>
                </w:pPr>
                <w:r w:rsidDel="00000000" w:rsidR="00000000" w:rsidRPr="00000000">
                  <w:rPr>
                    <w:rtl w:val="0"/>
                  </w:rPr>
                </w:r>
              </w:p>
              <w:p w:rsidR="00000000" w:rsidDel="00000000" w:rsidP="00000000" w:rsidRDefault="00000000" w:rsidRPr="00000000" w14:paraId="000006E9">
                <w:pPr>
                  <w:widowControl w:val="0"/>
                  <w:spacing w:line="360" w:lineRule="auto"/>
                  <w:rPr>
                    <w:b w:val="1"/>
                  </w:rPr>
                </w:pPr>
                <w:r w:rsidDel="00000000" w:rsidR="00000000" w:rsidRPr="00000000">
                  <w:rPr>
                    <w:b w:val="1"/>
                    <w:rtl w:val="0"/>
                  </w:rPr>
                  <w:t xml:space="preserve">Có 2 trường hợp xảy ra:</w:t>
                </w:r>
              </w:p>
              <w:p w:rsidR="00000000" w:rsidDel="00000000" w:rsidP="00000000" w:rsidRDefault="00000000" w:rsidRPr="00000000" w14:paraId="000006EA">
                <w:pPr>
                  <w:widowControl w:val="0"/>
                  <w:numPr>
                    <w:ilvl w:val="0"/>
                    <w:numId w:val="19"/>
                  </w:numPr>
                  <w:spacing w:line="360" w:lineRule="auto"/>
                  <w:ind w:left="425.1968503937013" w:hanging="360"/>
                  <w:rPr>
                    <w:u w:val="none"/>
                  </w:rPr>
                </w:pPr>
                <w:r w:rsidDel="00000000" w:rsidR="00000000" w:rsidRPr="00000000">
                  <w:rPr>
                    <w:rtl w:val="0"/>
                  </w:rPr>
                  <w:t xml:space="preserve">Nếu user </w:t>
                </w:r>
                <w:r w:rsidDel="00000000" w:rsidR="00000000" w:rsidRPr="00000000">
                  <w:rPr>
                    <w:i w:val="1"/>
                    <w:color w:val="9900ff"/>
                    <w:rtl w:val="0"/>
                  </w:rPr>
                  <w:t xml:space="preserve">chưa có tài khoản CK</w:t>
                </w:r>
                <w:r w:rsidDel="00000000" w:rsidR="00000000" w:rsidRPr="00000000">
                  <w:rPr>
                    <w:rtl w:val="0"/>
                  </w:rPr>
                  <w:t xml:space="preserve"> hoặc</w:t>
                </w:r>
                <w:r w:rsidDel="00000000" w:rsidR="00000000" w:rsidRPr="00000000">
                  <w:rPr>
                    <w:b w:val="1"/>
                    <w:color w:val="9900ff"/>
                    <w:rtl w:val="0"/>
                  </w:rPr>
                  <w:t xml:space="preserve"> </w:t>
                </w:r>
                <w:r w:rsidDel="00000000" w:rsidR="00000000" w:rsidRPr="00000000">
                  <w:rPr>
                    <w:i w:val="1"/>
                    <w:color w:val="9900ff"/>
                    <w:rtl w:val="0"/>
                  </w:rPr>
                  <w:t xml:space="preserve">có tài khoản CK nhưng chưa có thông tin FATCA</w:t>
                </w:r>
                <w:r w:rsidDel="00000000" w:rsidR="00000000" w:rsidRPr="00000000">
                  <w:rPr>
                    <w:rtl w:val="0"/>
                  </w:rPr>
                  <w:t xml:space="preserve">:</w:t>
                </w:r>
              </w:p>
              <w:p w:rsidR="00000000" w:rsidDel="00000000" w:rsidP="00000000" w:rsidRDefault="00000000" w:rsidRPr="00000000" w14:paraId="000006EB">
                <w:pPr>
                  <w:widowControl w:val="0"/>
                  <w:numPr>
                    <w:ilvl w:val="0"/>
                    <w:numId w:val="40"/>
                  </w:numPr>
                  <w:spacing w:line="360" w:lineRule="auto"/>
                  <w:ind w:left="708.6614173228338" w:hanging="360"/>
                  <w:rPr>
                    <w:u w:val="none"/>
                  </w:rPr>
                </w:pPr>
                <w:r w:rsidDel="00000000" w:rsidR="00000000" w:rsidRPr="00000000">
                  <w:rPr>
                    <w:rtl w:val="0"/>
                  </w:rPr>
                  <w:t xml:space="preserve">Nếu user vào màn hình này -&gt; mặc định chọn câu trả lời Không.</w:t>
                </w:r>
              </w:p>
              <w:p w:rsidR="00000000" w:rsidDel="00000000" w:rsidP="00000000" w:rsidRDefault="00000000" w:rsidRPr="00000000" w14:paraId="000006EC">
                <w:pPr>
                  <w:widowControl w:val="0"/>
                  <w:numPr>
                    <w:ilvl w:val="0"/>
                    <w:numId w:val="40"/>
                  </w:numPr>
                  <w:spacing w:line="360" w:lineRule="auto"/>
                  <w:ind w:left="708.6614173228338" w:hanging="360"/>
                  <w:rPr>
                    <w:u w:val="none"/>
                  </w:rPr>
                </w:pPr>
                <w:r w:rsidDel="00000000" w:rsidR="00000000" w:rsidRPr="00000000">
                  <w:rPr>
                    <w:rtl w:val="0"/>
                  </w:rPr>
                  <w:t xml:space="preserve">Nếu user không vào màn hình này -&gt; không chọn kết quả.</w:t>
                </w:r>
              </w:p>
              <w:p w:rsidR="00000000" w:rsidDel="00000000" w:rsidP="00000000" w:rsidRDefault="00000000" w:rsidRPr="00000000" w14:paraId="000006ED">
                <w:pPr>
                  <w:widowControl w:val="0"/>
                  <w:numPr>
                    <w:ilvl w:val="0"/>
                    <w:numId w:val="46"/>
                  </w:numPr>
                  <w:spacing w:line="360" w:lineRule="auto"/>
                  <w:ind w:left="425.1968503937013" w:hanging="360"/>
                  <w:rPr>
                    <w:u w:val="none"/>
                  </w:rPr>
                </w:pPr>
                <w:r w:rsidDel="00000000" w:rsidR="00000000" w:rsidRPr="00000000">
                  <w:rPr>
                    <w:rtl w:val="0"/>
                  </w:rPr>
                  <w:t xml:space="preserve">Nếu user </w:t>
                </w:r>
                <w:r w:rsidDel="00000000" w:rsidR="00000000" w:rsidRPr="00000000">
                  <w:rPr>
                    <w:i w:val="1"/>
                    <w:color w:val="9900ff"/>
                    <w:rtl w:val="0"/>
                  </w:rPr>
                  <w:t xml:space="preserve">đã có tài khoản CK và có thông tin FATCA</w:t>
                </w:r>
                <w:r w:rsidDel="00000000" w:rsidR="00000000" w:rsidRPr="00000000">
                  <w:rPr>
                    <w:rtl w:val="0"/>
                  </w:rPr>
                  <w:t xml:space="preserve">: lấy giá trị bên CK autofill vào, và không cho user chỉnh sửa.</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before="0" w:line="240" w:lineRule="auto"/>
                  <w:ind w:left="0" w:firstLine="0"/>
                  <w:rPr/>
                </w:pPr>
                <w:r w:rsidDel="00000000" w:rsidR="00000000" w:rsidRPr="00000000">
                  <w:rPr/>
                  <w:drawing>
                    <wp:inline distB="114300" distT="114300" distL="114300" distR="114300">
                      <wp:extent cx="2438400" cy="4705350"/>
                      <wp:effectExtent b="0" l="0" r="0" t="0"/>
                      <wp:docPr id="86" name="image58.png"/>
                      <a:graphic>
                        <a:graphicData uri="http://schemas.openxmlformats.org/drawingml/2006/picture">
                          <pic:pic>
                            <pic:nvPicPr>
                              <pic:cNvPr id="0" name="image58.png"/>
                              <pic:cNvPicPr preferRelativeResize="0"/>
                            </pic:nvPicPr>
                            <pic:blipFill>
                              <a:blip r:embed="rId60"/>
                              <a:srcRect b="37751" l="0" r="0" t="22570"/>
                              <a:stretch>
                                <a:fillRect/>
                              </a:stretch>
                            </pic:blipFill>
                            <pic:spPr>
                              <a:xfrm>
                                <a:off x="0" y="0"/>
                                <a:ext cx="2438400" cy="4705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360" w:lineRule="auto"/>
                  <w:rPr/>
                </w:pPr>
                <w:r w:rsidDel="00000000" w:rsidR="00000000" w:rsidRPr="00000000">
                  <w:rPr>
                    <w:rtl w:val="0"/>
                  </w:rPr>
                  <w:t xml:space="preserve">Thông tin đầu tư</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360" w:lineRule="auto"/>
                  <w:rPr/>
                </w:pPr>
                <w:r w:rsidDel="00000000" w:rsidR="00000000" w:rsidRPr="00000000">
                  <w:rPr>
                    <w:b w:val="1"/>
                    <w:rtl w:val="0"/>
                  </w:rPr>
                  <w:t xml:space="preserve">1.</w:t>
                </w:r>
                <w:r w:rsidDel="00000000" w:rsidR="00000000" w:rsidRPr="00000000">
                  <w:rPr>
                    <w:rtl w:val="0"/>
                  </w:rPr>
                  <w:t xml:space="preserve"> Mục tiêu đầu tư</w:t>
                </w:r>
              </w:p>
              <w:p w:rsidR="00000000" w:rsidDel="00000000" w:rsidP="00000000" w:rsidRDefault="00000000" w:rsidRPr="00000000" w14:paraId="000006F1">
                <w:pPr>
                  <w:widowControl w:val="0"/>
                  <w:numPr>
                    <w:ilvl w:val="0"/>
                    <w:numId w:val="119"/>
                  </w:numPr>
                  <w:spacing w:line="360" w:lineRule="auto"/>
                  <w:ind w:left="425.1968503937013" w:hanging="360"/>
                  <w:rPr>
                    <w:u w:val="none"/>
                  </w:rPr>
                </w:pPr>
                <w:r w:rsidDel="00000000" w:rsidR="00000000" w:rsidRPr="00000000">
                  <w:rPr>
                    <w:rtl w:val="0"/>
                  </w:rPr>
                  <w:t xml:space="preserve">Tăng trưởng dài hạn</w:t>
                </w:r>
              </w:p>
              <w:p w:rsidR="00000000" w:rsidDel="00000000" w:rsidP="00000000" w:rsidRDefault="00000000" w:rsidRPr="00000000" w14:paraId="000006F2">
                <w:pPr>
                  <w:widowControl w:val="0"/>
                  <w:numPr>
                    <w:ilvl w:val="0"/>
                    <w:numId w:val="119"/>
                  </w:numPr>
                  <w:spacing w:line="360" w:lineRule="auto"/>
                  <w:ind w:left="425.1968503937013" w:hanging="360"/>
                  <w:rPr>
                    <w:u w:val="none"/>
                  </w:rPr>
                </w:pPr>
                <w:r w:rsidDel="00000000" w:rsidR="00000000" w:rsidRPr="00000000">
                  <w:rPr>
                    <w:rtl w:val="0"/>
                  </w:rPr>
                  <w:t xml:space="preserve">Tăng trưởng trung hạn</w:t>
                </w:r>
              </w:p>
              <w:p w:rsidR="00000000" w:rsidDel="00000000" w:rsidP="00000000" w:rsidRDefault="00000000" w:rsidRPr="00000000" w14:paraId="000006F3">
                <w:pPr>
                  <w:widowControl w:val="0"/>
                  <w:numPr>
                    <w:ilvl w:val="0"/>
                    <w:numId w:val="119"/>
                  </w:numPr>
                  <w:spacing w:line="360" w:lineRule="auto"/>
                  <w:ind w:left="425.1968503937013" w:hanging="360"/>
                  <w:rPr>
                    <w:u w:val="none"/>
                  </w:rPr>
                </w:pPr>
                <w:r w:rsidDel="00000000" w:rsidR="00000000" w:rsidRPr="00000000">
                  <w:rPr>
                    <w:rtl w:val="0"/>
                  </w:rPr>
                  <w:t xml:space="preserve">Tăng trưởng ngắn hạn</w:t>
                </w:r>
              </w:p>
              <w:p w:rsidR="00000000" w:rsidDel="00000000" w:rsidP="00000000" w:rsidRDefault="00000000" w:rsidRPr="00000000" w14:paraId="000006F4">
                <w:pPr>
                  <w:widowControl w:val="0"/>
                  <w:spacing w:line="360" w:lineRule="auto"/>
                  <w:rPr/>
                </w:pPr>
                <w:r w:rsidDel="00000000" w:rsidR="00000000" w:rsidRPr="00000000">
                  <w:rPr>
                    <w:b w:val="1"/>
                    <w:rtl w:val="0"/>
                  </w:rPr>
                  <w:t xml:space="preserve">2. </w:t>
                </w:r>
                <w:r w:rsidDel="00000000" w:rsidR="00000000" w:rsidRPr="00000000">
                  <w:rPr>
                    <w:rtl w:val="0"/>
                  </w:rPr>
                  <w:t xml:space="preserve">Mức độ chấp nhận rủi ro</w:t>
                </w:r>
              </w:p>
              <w:p w:rsidR="00000000" w:rsidDel="00000000" w:rsidP="00000000" w:rsidRDefault="00000000" w:rsidRPr="00000000" w14:paraId="000006F5">
                <w:pPr>
                  <w:widowControl w:val="0"/>
                  <w:numPr>
                    <w:ilvl w:val="0"/>
                    <w:numId w:val="105"/>
                  </w:numPr>
                  <w:spacing w:line="360" w:lineRule="auto"/>
                  <w:ind w:left="425.1968503937013" w:hanging="360"/>
                  <w:rPr>
                    <w:u w:val="none"/>
                  </w:rPr>
                </w:pPr>
                <w:r w:rsidDel="00000000" w:rsidR="00000000" w:rsidRPr="00000000">
                  <w:rPr>
                    <w:rtl w:val="0"/>
                  </w:rPr>
                  <w:t xml:space="preserve">Thấp</w:t>
                </w:r>
              </w:p>
              <w:p w:rsidR="00000000" w:rsidDel="00000000" w:rsidP="00000000" w:rsidRDefault="00000000" w:rsidRPr="00000000" w14:paraId="000006F6">
                <w:pPr>
                  <w:widowControl w:val="0"/>
                  <w:numPr>
                    <w:ilvl w:val="0"/>
                    <w:numId w:val="105"/>
                  </w:numPr>
                  <w:spacing w:line="360" w:lineRule="auto"/>
                  <w:ind w:left="425.1968503937013" w:hanging="360"/>
                  <w:rPr>
                    <w:u w:val="none"/>
                  </w:rPr>
                </w:pPr>
                <w:r w:rsidDel="00000000" w:rsidR="00000000" w:rsidRPr="00000000">
                  <w:rPr>
                    <w:rtl w:val="0"/>
                  </w:rPr>
                  <w:t xml:space="preserve">Trung bình</w:t>
                </w:r>
              </w:p>
              <w:p w:rsidR="00000000" w:rsidDel="00000000" w:rsidP="00000000" w:rsidRDefault="00000000" w:rsidRPr="00000000" w14:paraId="000006F7">
                <w:pPr>
                  <w:widowControl w:val="0"/>
                  <w:numPr>
                    <w:ilvl w:val="0"/>
                    <w:numId w:val="105"/>
                  </w:numPr>
                  <w:spacing w:line="360" w:lineRule="auto"/>
                  <w:ind w:left="425.1968503937013" w:hanging="360"/>
                  <w:rPr>
                    <w:u w:val="none"/>
                  </w:rPr>
                </w:pPr>
                <w:r w:rsidDel="00000000" w:rsidR="00000000" w:rsidRPr="00000000">
                  <w:rPr>
                    <w:rtl w:val="0"/>
                  </w:rPr>
                  <w:t xml:space="preserve">Cao</w:t>
                </w:r>
              </w:p>
              <w:p w:rsidR="00000000" w:rsidDel="00000000" w:rsidP="00000000" w:rsidRDefault="00000000" w:rsidRPr="00000000" w14:paraId="000006F8">
                <w:pPr>
                  <w:widowControl w:val="0"/>
                  <w:spacing w:line="360" w:lineRule="auto"/>
                  <w:rPr/>
                </w:pPr>
                <w:r w:rsidDel="00000000" w:rsidR="00000000" w:rsidRPr="00000000">
                  <w:rPr>
                    <w:b w:val="1"/>
                    <w:rtl w:val="0"/>
                  </w:rPr>
                  <w:t xml:space="preserve">3. </w:t>
                </w:r>
                <w:r w:rsidDel="00000000" w:rsidR="00000000" w:rsidRPr="00000000">
                  <w:rPr>
                    <w:rtl w:val="0"/>
                  </w:rPr>
                  <w:t xml:space="preserve">Kiến thức về đầu tư</w:t>
                </w:r>
              </w:p>
              <w:p w:rsidR="00000000" w:rsidDel="00000000" w:rsidP="00000000" w:rsidRDefault="00000000" w:rsidRPr="00000000" w14:paraId="000006F9">
                <w:pPr>
                  <w:widowControl w:val="0"/>
                  <w:numPr>
                    <w:ilvl w:val="0"/>
                    <w:numId w:val="84"/>
                  </w:numPr>
                  <w:spacing w:line="360" w:lineRule="auto"/>
                  <w:ind w:left="425.1968503937013" w:hanging="360"/>
                  <w:rPr>
                    <w:u w:val="none"/>
                  </w:rPr>
                </w:pPr>
                <w:r w:rsidDel="00000000" w:rsidR="00000000" w:rsidRPr="00000000">
                  <w:rPr>
                    <w:rtl w:val="0"/>
                  </w:rPr>
                  <w:t xml:space="preserve">Chưa có</w:t>
                </w:r>
              </w:p>
              <w:p w:rsidR="00000000" w:rsidDel="00000000" w:rsidP="00000000" w:rsidRDefault="00000000" w:rsidRPr="00000000" w14:paraId="000006FA">
                <w:pPr>
                  <w:widowControl w:val="0"/>
                  <w:numPr>
                    <w:ilvl w:val="0"/>
                    <w:numId w:val="84"/>
                  </w:numPr>
                  <w:spacing w:line="360" w:lineRule="auto"/>
                  <w:ind w:left="425.1968503937013" w:hanging="360"/>
                  <w:rPr>
                    <w:u w:val="none"/>
                  </w:rPr>
                </w:pPr>
                <w:r w:rsidDel="00000000" w:rsidR="00000000" w:rsidRPr="00000000">
                  <w:rPr>
                    <w:rtl w:val="0"/>
                  </w:rPr>
                  <w:t xml:space="preserve">Cơ bản</w:t>
                </w:r>
              </w:p>
              <w:p w:rsidR="00000000" w:rsidDel="00000000" w:rsidP="00000000" w:rsidRDefault="00000000" w:rsidRPr="00000000" w14:paraId="000006FB">
                <w:pPr>
                  <w:widowControl w:val="0"/>
                  <w:numPr>
                    <w:ilvl w:val="0"/>
                    <w:numId w:val="84"/>
                  </w:numPr>
                  <w:spacing w:line="360" w:lineRule="auto"/>
                  <w:ind w:left="425.1968503937013" w:hanging="360"/>
                  <w:rPr>
                    <w:u w:val="none"/>
                  </w:rPr>
                </w:pPr>
                <w:r w:rsidDel="00000000" w:rsidR="00000000" w:rsidRPr="00000000">
                  <w:rPr>
                    <w:rtl w:val="0"/>
                  </w:rPr>
                  <w:t xml:space="preserve">Chuyên sâu</w:t>
                </w:r>
              </w:p>
              <w:p w:rsidR="00000000" w:rsidDel="00000000" w:rsidP="00000000" w:rsidRDefault="00000000" w:rsidRPr="00000000" w14:paraId="000006FC">
                <w:pPr>
                  <w:widowControl w:val="0"/>
                  <w:spacing w:line="360" w:lineRule="auto"/>
                  <w:rPr/>
                </w:pPr>
                <w:r w:rsidDel="00000000" w:rsidR="00000000" w:rsidRPr="00000000">
                  <w:rPr>
                    <w:rtl w:val="0"/>
                  </w:rPr>
                  <w:t xml:space="preserve">Có 2 trường hợp xảy ra: </w:t>
                </w:r>
              </w:p>
              <w:p w:rsidR="00000000" w:rsidDel="00000000" w:rsidP="00000000" w:rsidRDefault="00000000" w:rsidRPr="00000000" w14:paraId="000006FD">
                <w:pPr>
                  <w:widowControl w:val="0"/>
                  <w:numPr>
                    <w:ilvl w:val="0"/>
                    <w:numId w:val="8"/>
                  </w:numPr>
                  <w:spacing w:line="360" w:lineRule="auto"/>
                  <w:ind w:left="425.1968503937013" w:hanging="360"/>
                  <w:rPr>
                    <w:u w:val="none"/>
                  </w:rPr>
                </w:pPr>
                <w:r w:rsidDel="00000000" w:rsidR="00000000" w:rsidRPr="00000000">
                  <w:rPr>
                    <w:rtl w:val="0"/>
                  </w:rPr>
                  <w:t xml:space="preserve">Nếu user vào màn hình này -&gt; mặc định chọn câu trả lời đầu tiên.</w:t>
                </w:r>
              </w:p>
              <w:p w:rsidR="00000000" w:rsidDel="00000000" w:rsidP="00000000" w:rsidRDefault="00000000" w:rsidRPr="00000000" w14:paraId="000006FE">
                <w:pPr>
                  <w:widowControl w:val="0"/>
                  <w:numPr>
                    <w:ilvl w:val="0"/>
                    <w:numId w:val="8"/>
                  </w:numPr>
                  <w:spacing w:line="360" w:lineRule="auto"/>
                  <w:ind w:left="425.1968503937013" w:hanging="360"/>
                  <w:rPr>
                    <w:u w:val="none"/>
                  </w:rPr>
                </w:pPr>
                <w:r w:rsidDel="00000000" w:rsidR="00000000" w:rsidRPr="00000000">
                  <w:rPr>
                    <w:rtl w:val="0"/>
                  </w:rPr>
                  <w:t xml:space="preserve">Nếu user không vào màn hình này -&gt; không chọn kết quả.</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76" w:lineRule="auto"/>
                  <w:rPr/>
                </w:pPr>
                <w:r w:rsidDel="00000000" w:rsidR="00000000" w:rsidRPr="00000000">
                  <w:rPr/>
                  <w:drawing>
                    <wp:inline distB="114300" distT="114300" distL="114300" distR="114300">
                      <wp:extent cx="2438400" cy="4472559"/>
                      <wp:effectExtent b="0" l="0" r="0" t="0"/>
                      <wp:docPr id="126" name="image101.png"/>
                      <a:graphic>
                        <a:graphicData uri="http://schemas.openxmlformats.org/drawingml/2006/picture">
                          <pic:pic>
                            <pic:nvPicPr>
                              <pic:cNvPr id="0" name="image101.png"/>
                              <pic:cNvPicPr preferRelativeResize="0"/>
                            </pic:nvPicPr>
                            <pic:blipFill>
                              <a:blip r:embed="rId59"/>
                              <a:srcRect b="0" l="0" r="0" t="62284"/>
                              <a:stretch>
                                <a:fillRect/>
                              </a:stretch>
                            </pic:blipFill>
                            <pic:spPr>
                              <a:xfrm>
                                <a:off x="0" y="0"/>
                                <a:ext cx="2438400" cy="4472559"/>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360" w:lineRule="auto"/>
                  <w:rPr/>
                </w:pPr>
                <w:r w:rsidDel="00000000" w:rsidR="00000000" w:rsidRPr="00000000">
                  <w:rPr>
                    <w:rtl w:val="0"/>
                  </w:rPr>
                  <w:t xml:space="preserve">Đối tượng công bố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360" w:lineRule="auto"/>
                  <w:rPr/>
                </w:pPr>
                <w:r w:rsidDel="00000000" w:rsidR="00000000" w:rsidRPr="00000000">
                  <w:rPr>
                    <w:b w:val="1"/>
                    <w:rtl w:val="0"/>
                  </w:rPr>
                  <w:t xml:space="preserve">1. </w:t>
                </w:r>
                <w:r w:rsidDel="00000000" w:rsidR="00000000" w:rsidRPr="00000000">
                  <w:rPr>
                    <w:rtl w:val="0"/>
                  </w:rPr>
                  <w:t xml:space="preserve">Bạn có phải là người nội bộ hoặc là người có liên quan của người nội bộ của công ty đại chúng không?”</w:t>
                </w:r>
              </w:p>
              <w:p w:rsidR="00000000" w:rsidDel="00000000" w:rsidP="00000000" w:rsidRDefault="00000000" w:rsidRPr="00000000" w14:paraId="00000702">
                <w:pPr>
                  <w:widowControl w:val="0"/>
                  <w:numPr>
                    <w:ilvl w:val="0"/>
                    <w:numId w:val="66"/>
                  </w:numPr>
                  <w:spacing w:line="360" w:lineRule="auto"/>
                  <w:ind w:left="425.1968503937013" w:hanging="360"/>
                  <w:rPr>
                    <w:u w:val="none"/>
                  </w:rPr>
                </w:pPr>
                <w:r w:rsidDel="00000000" w:rsidR="00000000" w:rsidRPr="00000000">
                  <w:rPr>
                    <w:rtl w:val="0"/>
                  </w:rPr>
                  <w:t xml:space="preserve">Không</w:t>
                </w:r>
              </w:p>
              <w:p w:rsidR="00000000" w:rsidDel="00000000" w:rsidP="00000000" w:rsidRDefault="00000000" w:rsidRPr="00000000" w14:paraId="00000703">
                <w:pPr>
                  <w:widowControl w:val="0"/>
                  <w:numPr>
                    <w:ilvl w:val="0"/>
                    <w:numId w:val="66"/>
                  </w:numPr>
                  <w:spacing w:line="360" w:lineRule="auto"/>
                  <w:ind w:left="425.1968503937013" w:hanging="360"/>
                  <w:rPr>
                    <w:u w:val="none"/>
                  </w:rPr>
                </w:pPr>
                <w:r w:rsidDel="00000000" w:rsidR="00000000" w:rsidRPr="00000000">
                  <w:rPr>
                    <w:rtl w:val="0"/>
                  </w:rPr>
                  <w:t xml:space="preserve">Có</w:t>
                </w:r>
              </w:p>
              <w:p w:rsidR="00000000" w:rsidDel="00000000" w:rsidP="00000000" w:rsidRDefault="00000000" w:rsidRPr="00000000" w14:paraId="00000704">
                <w:pPr>
                  <w:widowControl w:val="0"/>
                  <w:spacing w:line="360" w:lineRule="auto"/>
                  <w:rPr/>
                </w:pPr>
                <w:r w:rsidDel="00000000" w:rsidR="00000000" w:rsidRPr="00000000">
                  <w:rPr>
                    <w:b w:val="1"/>
                    <w:rtl w:val="0"/>
                  </w:rPr>
                  <w:t xml:space="preserve">2. </w:t>
                </w:r>
                <w:r w:rsidDel="00000000" w:rsidR="00000000" w:rsidRPr="00000000">
                  <w:rPr>
                    <w:rtl w:val="0"/>
                  </w:rPr>
                  <w:t xml:space="preserve">Bạn có phải là người (hoặc thuộc nhóm có liên quan) sở hữu từ 5% trở lên số cổ phiếu đang lưu hành và có quyền biểu quyết của công ty đại chúng không?”</w:t>
                </w:r>
              </w:p>
              <w:p w:rsidR="00000000" w:rsidDel="00000000" w:rsidP="00000000" w:rsidRDefault="00000000" w:rsidRPr="00000000" w14:paraId="00000705">
                <w:pPr>
                  <w:widowControl w:val="0"/>
                  <w:numPr>
                    <w:ilvl w:val="0"/>
                    <w:numId w:val="58"/>
                  </w:numPr>
                  <w:spacing w:line="360" w:lineRule="auto"/>
                  <w:ind w:left="425.1968503937013" w:hanging="360"/>
                  <w:rPr>
                    <w:u w:val="none"/>
                  </w:rPr>
                </w:pPr>
                <w:r w:rsidDel="00000000" w:rsidR="00000000" w:rsidRPr="00000000">
                  <w:rPr>
                    <w:rtl w:val="0"/>
                  </w:rPr>
                  <w:t xml:space="preserve">Không</w:t>
                </w:r>
              </w:p>
              <w:p w:rsidR="00000000" w:rsidDel="00000000" w:rsidP="00000000" w:rsidRDefault="00000000" w:rsidRPr="00000000" w14:paraId="00000706">
                <w:pPr>
                  <w:widowControl w:val="0"/>
                  <w:numPr>
                    <w:ilvl w:val="0"/>
                    <w:numId w:val="58"/>
                  </w:numPr>
                  <w:spacing w:line="360" w:lineRule="auto"/>
                  <w:ind w:left="425.1968503937013" w:hanging="360"/>
                  <w:rPr>
                    <w:u w:val="none"/>
                  </w:rPr>
                </w:pPr>
                <w:r w:rsidDel="00000000" w:rsidR="00000000" w:rsidRPr="00000000">
                  <w:rPr>
                    <w:rtl w:val="0"/>
                  </w:rPr>
                  <w:t xml:space="preserve">Có</w:t>
                </w:r>
              </w:p>
              <w:p w:rsidR="00000000" w:rsidDel="00000000" w:rsidP="00000000" w:rsidRDefault="00000000" w:rsidRPr="00000000" w14:paraId="00000707">
                <w:pPr>
                  <w:widowControl w:val="0"/>
                  <w:spacing w:line="360" w:lineRule="auto"/>
                  <w:rPr/>
                </w:pPr>
                <w:r w:rsidDel="00000000" w:rsidR="00000000" w:rsidRPr="00000000">
                  <w:rPr>
                    <w:b w:val="1"/>
                    <w:rtl w:val="0"/>
                  </w:rPr>
                  <w:t xml:space="preserve">3. </w:t>
                </w:r>
                <w:r w:rsidDel="00000000" w:rsidR="00000000" w:rsidRPr="00000000">
                  <w:rPr>
                    <w:rtl w:val="0"/>
                  </w:rPr>
                  <w:t xml:space="preserve"> Bạn có phải là cổ đông sáng lập trong thời gian hạn chế chuyển nhượng của công ty đại chúng không?”</w:t>
                </w:r>
              </w:p>
              <w:p w:rsidR="00000000" w:rsidDel="00000000" w:rsidP="00000000" w:rsidRDefault="00000000" w:rsidRPr="00000000" w14:paraId="00000708">
                <w:pPr>
                  <w:widowControl w:val="0"/>
                  <w:numPr>
                    <w:ilvl w:val="0"/>
                    <w:numId w:val="18"/>
                  </w:numPr>
                  <w:spacing w:line="360" w:lineRule="auto"/>
                  <w:ind w:left="425.1968503937013" w:hanging="360"/>
                  <w:rPr>
                    <w:u w:val="none"/>
                  </w:rPr>
                </w:pPr>
                <w:r w:rsidDel="00000000" w:rsidR="00000000" w:rsidRPr="00000000">
                  <w:rPr>
                    <w:rtl w:val="0"/>
                  </w:rPr>
                  <w:t xml:space="preserve">Không</w:t>
                </w:r>
              </w:p>
              <w:p w:rsidR="00000000" w:rsidDel="00000000" w:rsidP="00000000" w:rsidRDefault="00000000" w:rsidRPr="00000000" w14:paraId="00000709">
                <w:pPr>
                  <w:widowControl w:val="0"/>
                  <w:numPr>
                    <w:ilvl w:val="0"/>
                    <w:numId w:val="18"/>
                  </w:numPr>
                  <w:spacing w:line="360" w:lineRule="auto"/>
                  <w:ind w:left="425.1968503937013" w:hanging="360"/>
                  <w:rPr>
                    <w:u w:val="none"/>
                  </w:rPr>
                </w:pPr>
                <w:r w:rsidDel="00000000" w:rsidR="00000000" w:rsidRPr="00000000">
                  <w:rPr>
                    <w:rtl w:val="0"/>
                  </w:rPr>
                  <w:t xml:space="preserve">Có</w:t>
                </w:r>
              </w:p>
              <w:p w:rsidR="00000000" w:rsidDel="00000000" w:rsidP="00000000" w:rsidRDefault="00000000" w:rsidRPr="00000000" w14:paraId="0000070A">
                <w:pPr>
                  <w:widowControl w:val="0"/>
                  <w:spacing w:line="360" w:lineRule="auto"/>
                  <w:ind w:left="0" w:firstLine="0"/>
                  <w:rPr/>
                </w:pPr>
                <w:r w:rsidDel="00000000" w:rsidR="00000000" w:rsidRPr="00000000">
                  <w:rPr>
                    <w:rtl w:val="0"/>
                  </w:rPr>
                  <w:t xml:space="preserve">Với 3 câu hỏi trên, có 3  trường hợp xảy ra:</w:t>
                </w:r>
              </w:p>
              <w:p w:rsidR="00000000" w:rsidDel="00000000" w:rsidP="00000000" w:rsidRDefault="00000000" w:rsidRPr="00000000" w14:paraId="0000070B">
                <w:pPr>
                  <w:widowControl w:val="0"/>
                  <w:numPr>
                    <w:ilvl w:val="0"/>
                    <w:numId w:val="51"/>
                  </w:numPr>
                  <w:spacing w:line="360" w:lineRule="auto"/>
                  <w:ind w:left="425.1968503937013" w:hanging="360"/>
                  <w:rPr>
                    <w:u w:val="none"/>
                  </w:rPr>
                </w:pPr>
                <w:r w:rsidDel="00000000" w:rsidR="00000000" w:rsidRPr="00000000">
                  <w:rPr>
                    <w:rtl w:val="0"/>
                  </w:rPr>
                  <w:t xml:space="preserve">Nếu user vào màn hình này, mặc định chọn câu trả lời Không.</w:t>
                </w:r>
              </w:p>
              <w:p w:rsidR="00000000" w:rsidDel="00000000" w:rsidP="00000000" w:rsidRDefault="00000000" w:rsidRPr="00000000" w14:paraId="0000070C">
                <w:pPr>
                  <w:widowControl w:val="0"/>
                  <w:numPr>
                    <w:ilvl w:val="0"/>
                    <w:numId w:val="51"/>
                  </w:numPr>
                  <w:spacing w:line="360" w:lineRule="auto"/>
                  <w:ind w:left="425.1968503937013" w:hanging="360"/>
                  <w:rPr>
                    <w:u w:val="none"/>
                  </w:rPr>
                </w:pPr>
                <w:r w:rsidDel="00000000" w:rsidR="00000000" w:rsidRPr="00000000">
                  <w:rPr>
                    <w:rtl w:val="0"/>
                  </w:rPr>
                  <w:t xml:space="preserve">Nếu user không  vào màn hình này, không chọn kết quả.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after="0" w:before="0" w:line="240" w:lineRule="auto"/>
                  <w:ind w:left="0" w:firstLine="0"/>
                  <w:rPr/>
                </w:pPr>
                <w:r w:rsidDel="00000000" w:rsidR="00000000" w:rsidRPr="00000000">
                  <w:rPr/>
                  <w:drawing>
                    <wp:inline distB="114300" distT="114300" distL="114300" distR="114300">
                      <wp:extent cx="1604963" cy="632814"/>
                      <wp:effectExtent b="0" l="0" r="0" t="0"/>
                      <wp:docPr id="149" name="image135.png"/>
                      <a:graphic>
                        <a:graphicData uri="http://schemas.openxmlformats.org/drawingml/2006/picture">
                          <pic:pic>
                            <pic:nvPicPr>
                              <pic:cNvPr id="0" name="image135.png"/>
                              <pic:cNvPicPr preferRelativeResize="0"/>
                            </pic:nvPicPr>
                            <pic:blipFill>
                              <a:blip r:embed="rId61"/>
                              <a:srcRect b="0" l="0" r="33027" t="53857"/>
                              <a:stretch>
                                <a:fillRect/>
                              </a:stretch>
                            </pic:blipFill>
                            <pic:spPr>
                              <a:xfrm>
                                <a:off x="0" y="0"/>
                                <a:ext cx="1604963" cy="632814"/>
                              </a:xfrm>
                              <a:prstGeom prst="rect"/>
                              <a:ln/>
                            </pic:spPr>
                          </pic:pic>
                        </a:graphicData>
                      </a:graphic>
                    </wp:inline>
                  </w:drawing>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numPr>
                    <w:ilvl w:val="0"/>
                    <w:numId w:val="51"/>
                  </w:numPr>
                  <w:spacing w:line="360" w:lineRule="auto"/>
                  <w:ind w:left="425.1968503937013" w:hanging="360"/>
                </w:pPr>
                <w:r w:rsidDel="00000000" w:rsidR="00000000" w:rsidRPr="00000000">
                  <w:rPr>
                    <w:rtl w:val="0"/>
                  </w:rPr>
                  <w:t xml:space="preserve">Nếu user chọn có,  hiển thị thêm </w:t>
                </w:r>
                <w:r w:rsidDel="00000000" w:rsidR="00000000" w:rsidRPr="00000000">
                  <w:rPr>
                    <w:highlight w:val="yellow"/>
                    <w:rtl w:val="0"/>
                  </w:rPr>
                  <w:t xml:space="preserve">field Mã công ty để nhập thông tin. </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after="0" w:before="0" w:line="240" w:lineRule="auto"/>
                  <w:ind w:left="0" w:firstLine="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360" w:lineRule="auto"/>
                  <w:ind w:left="0" w:firstLine="0"/>
                  <w:rPr/>
                </w:pPr>
                <w:r w:rsidDel="00000000" w:rsidR="00000000" w:rsidRPr="00000000">
                  <w:rPr>
                    <w:rtl w:val="0"/>
                  </w:rPr>
                  <w:t xml:space="preserve">Lưu thông tin</w:t>
                </w:r>
              </w:p>
              <w:p w:rsidR="00000000" w:rsidDel="00000000" w:rsidP="00000000" w:rsidRDefault="00000000" w:rsidRPr="00000000" w14:paraId="00000713">
                <w:pPr>
                  <w:widowControl w:val="0"/>
                  <w:spacing w:line="360" w:lineRule="auto"/>
                  <w:ind w:left="0" w:firstLine="0"/>
                  <w:rPr/>
                </w:pPr>
                <w:r w:rsidDel="00000000" w:rsidR="00000000" w:rsidRPr="00000000">
                  <w:rPr>
                    <w:rtl w:val="0"/>
                  </w:rPr>
                </w:r>
              </w:p>
              <w:p w:rsidR="00000000" w:rsidDel="00000000" w:rsidP="00000000" w:rsidRDefault="00000000" w:rsidRPr="00000000" w14:paraId="00000714">
                <w:pPr>
                  <w:widowControl w:val="0"/>
                  <w:spacing w:line="360" w:lineRule="auto"/>
                  <w:ind w:left="0" w:firstLine="0"/>
                  <w:rPr/>
                </w:pPr>
                <w:r w:rsidDel="00000000" w:rsidR="00000000" w:rsidRPr="00000000">
                  <w:rPr>
                    <w:rtl w:val="0"/>
                  </w:rPr>
                  <w:t xml:space="preserve">Khi user click vào -&gt; hệ thống lưu lại thông tin mà user đã khai báo và điều hướng về lại màn hình </w:t>
                </w:r>
                <w:r w:rsidDel="00000000" w:rsidR="00000000" w:rsidRPr="00000000">
                  <w:rPr>
                    <w:rtl w:val="0"/>
                  </w:rPr>
                  <w:t xml:space="preserve">Kí</w:t>
                </w:r>
                <w:r w:rsidDel="00000000" w:rsidR="00000000" w:rsidRPr="00000000">
                  <w:rPr>
                    <w:rtl w:val="0"/>
                  </w:rPr>
                  <w:t xml:space="preserve"> hợp đồng</w:t>
                </w:r>
              </w:p>
              <w:p w:rsidR="00000000" w:rsidDel="00000000" w:rsidP="00000000" w:rsidRDefault="00000000" w:rsidRPr="00000000" w14:paraId="00000715">
                <w:pPr>
                  <w:widowControl w:val="0"/>
                  <w:spacing w:line="360" w:lineRule="auto"/>
                  <w:ind w:left="0" w:firstLine="0"/>
                  <w:rPr/>
                </w:pPr>
                <w:r w:rsidDel="00000000" w:rsidR="00000000" w:rsidRPr="00000000">
                  <w:rPr>
                    <w:rtl w:val="0"/>
                  </w:rPr>
                </w:r>
              </w:p>
              <w:p w:rsidR="00000000" w:rsidDel="00000000" w:rsidP="00000000" w:rsidRDefault="00000000" w:rsidRPr="00000000" w14:paraId="00000716">
                <w:pPr>
                  <w:widowControl w:val="0"/>
                  <w:spacing w:line="360" w:lineRule="auto"/>
                  <w:ind w:left="0" w:firstLine="0"/>
                  <w:rPr/>
                </w:pPr>
                <w:r w:rsidDel="00000000" w:rsidR="00000000" w:rsidRPr="00000000">
                  <w:rPr>
                    <w:rtl w:val="0"/>
                  </w:rPr>
                  <w:t xml:space="preserve">Trong trường hợp user chọn câu trả lời Có ở mục 3. Đối tượng công bố thông tin mà không khai báo mã cổ phiếu -&gt; hiển thị popup thông báo lỗi: “Vui lòng nhập mã cổ phiếu.”</w:t>
                </w:r>
              </w:p>
            </w:tc>
          </w:tr>
        </w:tbl>
      </w:sdtContent>
    </w:sdt>
    <w:p w:rsidR="00000000" w:rsidDel="00000000" w:rsidP="00000000" w:rsidRDefault="00000000" w:rsidRPr="00000000" w14:paraId="00000717">
      <w:pPr>
        <w:ind w:left="0" w:firstLine="0"/>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pStyle w:val="Heading4"/>
        <w:numPr>
          <w:ilvl w:val="2"/>
          <w:numId w:val="75"/>
        </w:numPr>
        <w:ind w:left="708.6614173228347" w:hanging="150"/>
        <w:rPr/>
      </w:pPr>
      <w:bookmarkStart w:colFirst="0" w:colLast="0" w:name="_heading=h.tldinfyod57v" w:id="81"/>
      <w:bookmarkEnd w:id="81"/>
      <w:r w:rsidDel="00000000" w:rsidR="00000000" w:rsidRPr="00000000">
        <w:rPr>
          <w:rtl w:val="0"/>
        </w:rPr>
        <w:t xml:space="preserve">Scr: Mở tài khoản thành công + cập nhật thông tin CK</w:t>
      </w:r>
    </w:p>
    <w:p w:rsidR="00000000" w:rsidDel="00000000" w:rsidP="00000000" w:rsidRDefault="00000000" w:rsidRPr="00000000" w14:paraId="0000071A">
      <w:pPr>
        <w:rPr/>
      </w:pPr>
      <w:r w:rsidDel="00000000" w:rsidR="00000000" w:rsidRPr="00000000">
        <w:rPr>
          <w:rtl w:val="0"/>
        </w:rPr>
      </w:r>
    </w:p>
    <w:tbl>
      <w:tblPr>
        <w:tblStyle w:val="Table4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rPr/>
            </w:pPr>
            <w:r w:rsidDel="00000000" w:rsidR="00000000" w:rsidRPr="00000000">
              <w:rPr/>
              <w:drawing>
                <wp:inline distB="114300" distT="114300" distL="114300" distR="114300">
                  <wp:extent cx="2438400" cy="5283200"/>
                  <wp:effectExtent b="0" l="0" r="0" t="0"/>
                  <wp:docPr id="47"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rPr/>
            </w:pPr>
            <w:r w:rsidDel="00000000" w:rsidR="00000000" w:rsidRPr="00000000">
              <w:rPr>
                <w:rtl w:val="0"/>
              </w:rPr>
              <w:t xml:space="preserve">Hiển thị sau khi user kí và xác nhận hợp đồng.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rPr/>
            </w:pPr>
            <w:r w:rsidDel="00000000" w:rsidR="00000000" w:rsidRPr="00000000">
              <w:rPr>
                <w:rtl w:val="0"/>
              </w:rPr>
              <w:t xml:space="preserve">Mở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rPr/>
            </w:pPr>
            <w:r w:rsidDel="00000000" w:rsidR="00000000" w:rsidRPr="00000000">
              <w:rPr>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rPr/>
            </w:pPr>
            <w:r w:rsidDel="00000000" w:rsidR="00000000" w:rsidRPr="00000000">
              <w:rPr>
                <w:rtl w:val="0"/>
              </w:rPr>
              <w:t xml:space="preserve">Mở tài khoản Chứng Chỉ Quỹ thành công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rPr/>
            </w:pPr>
            <w:r w:rsidDel="00000000" w:rsidR="00000000" w:rsidRPr="00000000">
              <w:rPr>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ind w:right="135.35433070866134"/>
              <w:jc w:val="both"/>
              <w:rPr/>
            </w:pPr>
            <w:r w:rsidDel="00000000" w:rsidR="00000000" w:rsidRPr="00000000">
              <w:rPr>
                <w:rtl w:val="0"/>
              </w:rPr>
              <w:t xml:space="preserve">Bắt đầu hành trình đầu tư của bạn với tất cả các quỹ </w:t>
            </w:r>
            <w:r w:rsidDel="00000000" w:rsidR="00000000" w:rsidRPr="00000000">
              <w:rPr>
                <w:rtl w:val="0"/>
              </w:rPr>
              <w:t xml:space="preserve">ngay</w:t>
            </w:r>
            <w:r w:rsidDel="00000000" w:rsidR="00000000" w:rsidRPr="00000000">
              <w:rPr>
                <w:rtl w:val="0"/>
              </w:rPr>
              <w:t xml:space="preserve"> hôm nay!</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ind w:left="283.4645669291342" w:right="135.35433070866134" w:hanging="285"/>
              <w:jc w:val="both"/>
              <w:rPr/>
            </w:pPr>
            <w:r w:rsidDel="00000000" w:rsidR="00000000" w:rsidRPr="00000000">
              <w:rPr>
                <w:rtl w:val="0"/>
              </w:rPr>
              <w:t xml:space="preserve">Gồm 2 trường hợp:</w:t>
            </w:r>
          </w:p>
          <w:p w:rsidR="00000000" w:rsidDel="00000000" w:rsidP="00000000" w:rsidRDefault="00000000" w:rsidRPr="00000000" w14:paraId="00000730">
            <w:pPr>
              <w:widowControl w:val="0"/>
              <w:numPr>
                <w:ilvl w:val="0"/>
                <w:numId w:val="79"/>
              </w:numPr>
              <w:ind w:left="425.1968503937013" w:right="135.35433070866134" w:hanging="360"/>
              <w:jc w:val="both"/>
            </w:pPr>
            <w:r w:rsidDel="00000000" w:rsidR="00000000" w:rsidRPr="00000000">
              <w:rPr>
                <w:rtl w:val="0"/>
              </w:rPr>
              <w:t xml:space="preserve">Khi user đi từ luồng Mở tài khoản: hiển thị button “Về trang chủ”</w:t>
            </w:r>
          </w:p>
          <w:p w:rsidR="00000000" w:rsidDel="00000000" w:rsidP="00000000" w:rsidRDefault="00000000" w:rsidRPr="00000000" w14:paraId="00000731">
            <w:pPr>
              <w:widowControl w:val="0"/>
              <w:numPr>
                <w:ilvl w:val="0"/>
                <w:numId w:val="79"/>
              </w:numPr>
              <w:ind w:left="425.1968503937013" w:right="135.35433070866134" w:hanging="360"/>
              <w:jc w:val="both"/>
            </w:pPr>
            <w:r w:rsidDel="00000000" w:rsidR="00000000" w:rsidRPr="00000000">
              <w:rPr>
                <w:rtl w:val="0"/>
              </w:rPr>
              <w:t xml:space="preserve">Khi user đi từ luồng Mua (bottom sheet): hiển thị button “Tiếp tục giao dịch”. Sau khi click, hiển thị màn hình chi tiết quỹ trước đó.</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rPr/>
            </w:pPr>
            <w:r w:rsidDel="00000000" w:rsidR="00000000" w:rsidRPr="00000000">
              <w:rPr>
                <w:rtl w:val="0"/>
              </w:rPr>
              <w:t xml:space="preserve">Cập nhật thông tin Chứng khoán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ind w:right="135.35433070866134"/>
              <w:jc w:val="both"/>
              <w:rPr/>
            </w:pPr>
            <w:r w:rsidDel="00000000" w:rsidR="00000000" w:rsidRPr="00000000">
              <w:rPr>
                <w:b w:val="1"/>
                <w:rtl w:val="0"/>
              </w:rPr>
              <w:t xml:space="preserve">Text:</w:t>
            </w:r>
            <w:r w:rsidDel="00000000" w:rsidR="00000000" w:rsidRPr="00000000">
              <w:rPr>
                <w:rtl w:val="0"/>
              </w:rPr>
              <w:t xml:space="preserve"> Thông tin </w:t>
            </w:r>
            <w:r w:rsidDel="00000000" w:rsidR="00000000" w:rsidRPr="00000000">
              <w:rPr>
                <w:b w:val="1"/>
                <w:color w:val="9900ff"/>
                <w:rtl w:val="0"/>
              </w:rPr>
              <w:t xml:space="preserve">Họ tên, Loại giấy tờ, Số CCCD, Ngày hết hạn, Ngày cấp</w:t>
            </w:r>
            <w:r w:rsidDel="00000000" w:rsidR="00000000" w:rsidRPr="00000000">
              <w:rPr>
                <w:color w:val="9900ff"/>
                <w:rtl w:val="0"/>
              </w:rPr>
              <w:t xml:space="preserve"> </w:t>
            </w:r>
            <w:r w:rsidDel="00000000" w:rsidR="00000000" w:rsidRPr="00000000">
              <w:rPr>
                <w:rtl w:val="0"/>
              </w:rPr>
              <w:t xml:space="preserve">khi đăng ký Chứng chỉ quỹ khác với tài khoản Chứng khoán hiện tại. Bạn muốn cập nhật thông tin mới cho Chứng khoán không?</w:t>
            </w:r>
          </w:p>
          <w:p w:rsidR="00000000" w:rsidDel="00000000" w:rsidP="00000000" w:rsidRDefault="00000000" w:rsidRPr="00000000" w14:paraId="00000735">
            <w:pPr>
              <w:widowControl w:val="0"/>
              <w:ind w:right="135.35433070866134"/>
              <w:jc w:val="both"/>
              <w:rPr/>
            </w:pPr>
            <w:r w:rsidDel="00000000" w:rsidR="00000000" w:rsidRPr="00000000">
              <w:rPr>
                <w:rtl w:val="0"/>
              </w:rPr>
            </w:r>
          </w:p>
          <w:p w:rsidR="00000000" w:rsidDel="00000000" w:rsidP="00000000" w:rsidRDefault="00000000" w:rsidRPr="00000000" w14:paraId="00000736">
            <w:pPr>
              <w:widowControl w:val="0"/>
              <w:ind w:right="135.35433070866134"/>
              <w:jc w:val="both"/>
              <w:rPr>
                <w:i w:val="1"/>
              </w:rPr>
            </w:pPr>
            <w:r w:rsidDel="00000000" w:rsidR="00000000" w:rsidRPr="00000000">
              <w:rPr>
                <w:i w:val="1"/>
                <w:rtl w:val="0"/>
              </w:rPr>
              <w:t xml:space="preserve">Trong đó, các thông tin thay đổi so với thông tin cũ sẽ được hiển thị và in đậm.</w:t>
            </w:r>
          </w:p>
          <w:p w:rsidR="00000000" w:rsidDel="00000000" w:rsidP="00000000" w:rsidRDefault="00000000" w:rsidRPr="00000000" w14:paraId="00000737">
            <w:pPr>
              <w:widowControl w:val="0"/>
              <w:ind w:right="135.35433070866134"/>
              <w:jc w:val="both"/>
              <w:rPr/>
            </w:pPr>
            <w:r w:rsidDel="00000000" w:rsidR="00000000" w:rsidRPr="00000000">
              <w:rPr>
                <w:rtl w:val="0"/>
              </w:rPr>
            </w:r>
          </w:p>
          <w:p w:rsidR="00000000" w:rsidDel="00000000" w:rsidP="00000000" w:rsidRDefault="00000000" w:rsidRPr="00000000" w14:paraId="00000738">
            <w:pPr>
              <w:widowControl w:val="0"/>
              <w:ind w:right="135.35433070866134"/>
              <w:jc w:val="both"/>
              <w:rPr/>
            </w:pPr>
            <w:r w:rsidDel="00000000" w:rsidR="00000000" w:rsidRPr="00000000">
              <w:rPr>
                <w:b w:val="1"/>
                <w:rtl w:val="0"/>
              </w:rPr>
              <w:t xml:space="preserve">Textlink:</w:t>
            </w:r>
            <w:r w:rsidDel="00000000" w:rsidR="00000000" w:rsidRPr="00000000">
              <w:rPr>
                <w:rtl w:val="0"/>
              </w:rPr>
              <w:t xml:space="preserve"> Cập nhật ngay. Khi click, điều hướng user qua luồng Chỉnh sửa thông tin bên mini app Chứng khoán theo flow:</w:t>
            </w:r>
          </w:p>
          <w:p w:rsidR="00000000" w:rsidDel="00000000" w:rsidP="00000000" w:rsidRDefault="00000000" w:rsidRPr="00000000" w14:paraId="00000739">
            <w:pPr>
              <w:widowControl w:val="0"/>
              <w:ind w:right="135.35433070866134"/>
              <w:jc w:val="both"/>
              <w:rPr/>
            </w:pPr>
            <w:hyperlink r:id="rId63">
              <w:r w:rsidDel="00000000" w:rsidR="00000000" w:rsidRPr="00000000">
                <w:rPr>
                  <w:color w:val="0000ee"/>
                  <w:u w:val="single"/>
                  <w:rtl w:val="0"/>
                </w:rPr>
                <w:t xml:space="preserve">Figma</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rPr/>
            </w:pPr>
            <w:r w:rsidDel="00000000" w:rsidR="00000000" w:rsidRPr="00000000">
              <w:rPr>
                <w:rtl w:val="0"/>
              </w:rPr>
              <w:t xml:space="preserve">Top quỹ tăng trưởng gợi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ind w:right="135.35433070866134"/>
              <w:jc w:val="both"/>
              <w:rPr/>
            </w:pPr>
            <w:r w:rsidDel="00000000" w:rsidR="00000000" w:rsidRPr="00000000">
              <w:rPr>
                <w:rtl w:val="0"/>
              </w:rPr>
              <w:t xml:space="preserve">Hiển thị danh sách 5 quỹ thuộc top tăng trưởng.</w:t>
            </w:r>
          </w:p>
        </w:tc>
      </w:tr>
    </w:tbl>
    <w:p w:rsidR="00000000" w:rsidDel="00000000" w:rsidP="00000000" w:rsidRDefault="00000000" w:rsidRPr="00000000" w14:paraId="0000073D">
      <w:pPr>
        <w:ind w:left="0" w:firstLine="0"/>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73E">
      <w:pPr>
        <w:pStyle w:val="Heading1"/>
        <w:numPr>
          <w:ilvl w:val="0"/>
          <w:numId w:val="75"/>
        </w:numPr>
        <w:ind w:firstLine="490.39370078740177"/>
        <w:rPr/>
      </w:pPr>
      <w:bookmarkStart w:colFirst="0" w:colLast="0" w:name="_heading=h.wgumqux9i8kh" w:id="82"/>
      <w:bookmarkEnd w:id="82"/>
      <w:r w:rsidDel="00000000" w:rsidR="00000000" w:rsidRPr="00000000">
        <w:rPr>
          <w:rtl w:val="0"/>
        </w:rPr>
        <w:t xml:space="preserve">VSD từ chối</w:t>
      </w:r>
      <w:r w:rsidDel="00000000" w:rsidR="00000000" w:rsidRPr="00000000">
        <w:rPr>
          <w:rtl w:val="0"/>
        </w:rPr>
      </w:r>
    </w:p>
    <w:p w:rsidR="00000000" w:rsidDel="00000000" w:rsidP="00000000" w:rsidRDefault="00000000" w:rsidRPr="00000000" w14:paraId="0000073F">
      <w:pPr>
        <w:pStyle w:val="Heading4"/>
        <w:spacing w:line="360" w:lineRule="auto"/>
        <w:ind w:left="0" w:firstLine="0"/>
        <w:rPr/>
      </w:pPr>
      <w:bookmarkStart w:colFirst="0" w:colLast="0" w:name="_heading=h.ttwpx1fltyi0" w:id="83"/>
      <w:bookmarkEnd w:id="83"/>
      <w:r w:rsidDel="00000000" w:rsidR="00000000" w:rsidRPr="00000000">
        <w:rPr>
          <w:rtl w:val="0"/>
        </w:rPr>
        <w:t xml:space="preserve">Tổng quan</w:t>
      </w:r>
    </w:p>
    <w:p w:rsidR="00000000" w:rsidDel="00000000" w:rsidP="00000000" w:rsidRDefault="00000000" w:rsidRPr="00000000" w14:paraId="00000740">
      <w:pPr>
        <w:spacing w:line="360" w:lineRule="auto"/>
        <w:jc w:val="both"/>
        <w:rPr/>
      </w:pPr>
      <w:r w:rsidDel="00000000" w:rsidR="00000000" w:rsidRPr="00000000">
        <w:rPr>
          <w:rtl w:val="0"/>
        </w:rPr>
        <w:t xml:space="preserve">Khi tài khoản bị VSD từ chối, hệ thống tự động update trạng thái tài khoản thành CANCELED. Trên mini app, user sẽ nhận được thông báo tài khoản bị từ chối, tạm thời không thể thực hiện đặt lệnh mua. User có thể chọn button “Liên hệ CSKH” để gọi qua hotline CVS: 028 730 38008, CS sẽ kiểm tra lý do từ chối và thông báo với user, hoặc hỗ trợ làm hồ sơ giấy để giải quyết với VSD.</w:t>
      </w:r>
      <w:r w:rsidDel="00000000" w:rsidR="00000000" w:rsidRPr="00000000">
        <w:rPr>
          <w:rtl w:val="0"/>
        </w:rPr>
      </w:r>
    </w:p>
    <w:p w:rsidR="00000000" w:rsidDel="00000000" w:rsidP="00000000" w:rsidRDefault="00000000" w:rsidRPr="00000000" w14:paraId="00000741">
      <w:pPr>
        <w:pStyle w:val="Heading4"/>
        <w:numPr>
          <w:ilvl w:val="2"/>
          <w:numId w:val="75"/>
        </w:numPr>
        <w:ind w:left="708.6614173228347" w:hanging="150"/>
        <w:rPr>
          <w:sz w:val="20"/>
          <w:szCs w:val="20"/>
        </w:rPr>
      </w:pPr>
      <w:bookmarkStart w:colFirst="0" w:colLast="0" w:name="_heading=h.vizzr4f3l5wb" w:id="84"/>
      <w:bookmarkEnd w:id="84"/>
      <w:r w:rsidDel="00000000" w:rsidR="00000000" w:rsidRPr="00000000">
        <w:rPr>
          <w:rtl w:val="0"/>
        </w:rPr>
        <w:t xml:space="preserve">Banner Cập nhật tài khoản</w:t>
      </w:r>
    </w:p>
    <w:p w:rsidR="00000000" w:rsidDel="00000000" w:rsidP="00000000" w:rsidRDefault="00000000" w:rsidRPr="00000000" w14:paraId="00000742">
      <w:pPr>
        <w:ind w:left="0" w:firstLine="0"/>
        <w:rPr>
          <w:rFonts w:ascii="Montserrat" w:cs="Montserrat" w:eastAsia="Montserrat" w:hAnsi="Montserrat"/>
        </w:rPr>
      </w:pPr>
      <w:r w:rsidDel="00000000" w:rsidR="00000000" w:rsidRPr="00000000">
        <w:rPr>
          <w:rtl w:val="0"/>
        </w:rPr>
      </w:r>
    </w:p>
    <w:tbl>
      <w:tblPr>
        <w:tblStyle w:val="Table4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ind w:left="0" w:firstLine="0"/>
              <w:rPr>
                <w:rFonts w:ascii="Montserrat" w:cs="Montserrat" w:eastAsia="Montserrat" w:hAnsi="Montserrat"/>
              </w:rPr>
            </w:pPr>
            <w:r w:rsidDel="00000000" w:rsidR="00000000" w:rsidRPr="00000000">
              <w:rPr/>
              <w:drawing>
                <wp:inline distB="114300" distT="114300" distL="114300" distR="114300">
                  <wp:extent cx="2438400" cy="1143000"/>
                  <wp:effectExtent b="0" l="0" r="0" t="0"/>
                  <wp:docPr id="26"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2438400" cy="114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rtl w:val="0"/>
              </w:rPr>
              <w:t xml:space="preserve">Banner cập nhật tài khoản hiển thị trong các trường hợp tài khoản Chứng chỉ quỹ của user bị </w:t>
            </w:r>
            <w:r w:rsidDel="00000000" w:rsidR="00000000" w:rsidRPr="00000000">
              <w:rPr>
                <w:rFonts w:ascii="Montserrat" w:cs="Montserrat" w:eastAsia="Montserrat" w:hAnsi="Montserrat"/>
                <w:b w:val="1"/>
                <w:rtl w:val="0"/>
              </w:rPr>
              <w:t xml:space="preserve">VSD từ chối</w:t>
            </w:r>
            <w:r w:rsidDel="00000000" w:rsidR="00000000" w:rsidRPr="00000000">
              <w:rPr>
                <w:rFonts w:ascii="Montserrat" w:cs="Montserrat" w:eastAsia="Montserrat" w:hAnsi="Montserrat"/>
                <w:rtl w:val="0"/>
              </w:rPr>
              <w:t xml:space="preserve">, và có trạng thái là</w:t>
            </w:r>
            <w:r w:rsidDel="00000000" w:rsidR="00000000" w:rsidRPr="00000000">
              <w:rPr>
                <w:rFonts w:ascii="Montserrat" w:cs="Montserrat" w:eastAsia="Montserrat" w:hAnsi="Montserrat"/>
                <w:b w:val="1"/>
                <w:rtl w:val="0"/>
              </w:rPr>
              <w:t xml:space="preserve"> C</w:t>
            </w:r>
            <w:r w:rsidDel="00000000" w:rsidR="00000000" w:rsidRPr="00000000">
              <w:rPr>
                <w:b w:val="1"/>
                <w:rtl w:val="0"/>
              </w:rPr>
              <w:t xml:space="preserve">ANCELED</w:t>
            </w:r>
            <w:r w:rsidDel="00000000" w:rsidR="00000000" w:rsidRPr="00000000">
              <w:rPr>
                <w:rFonts w:ascii="Montserrat" w:cs="Montserrat" w:eastAsia="Montserrat" w:hAnsi="Montserrat"/>
                <w:b w:val="1"/>
                <w:rtl w:val="0"/>
              </w:rPr>
              <w:t xml:space="preserve">.</w:t>
            </w:r>
          </w:p>
          <w:p w:rsidR="00000000" w:rsidDel="00000000" w:rsidP="00000000" w:rsidRDefault="00000000" w:rsidRPr="00000000" w14:paraId="0000074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Banner có thể hiển thị ở các màn hình:</w:t>
            </w:r>
          </w:p>
          <w:p w:rsidR="00000000" w:rsidDel="00000000" w:rsidP="00000000" w:rsidRDefault="00000000" w:rsidRPr="00000000" w14:paraId="00000749">
            <w:pPr>
              <w:widowControl w:val="0"/>
              <w:numPr>
                <w:ilvl w:val="0"/>
                <w:numId w:val="86"/>
              </w:numPr>
              <w:rPr>
                <w:rFonts w:ascii="Montserrat" w:cs="Montserrat" w:eastAsia="Montserrat" w:hAnsi="Montserrat"/>
              </w:rPr>
            </w:pPr>
            <w:sdt>
              <w:sdtPr>
                <w:id w:val="711522916"/>
                <w:tag w:val="goog_rdk_21"/>
              </w:sdtPr>
              <w:sdtContent>
                <w:commentRangeStart w:id="2"/>
              </w:sdtContent>
            </w:sdt>
            <w:r w:rsidDel="00000000" w:rsidR="00000000" w:rsidRPr="00000000">
              <w:rPr>
                <w:rFonts w:ascii="Montserrat" w:cs="Montserrat" w:eastAsia="Montserrat" w:hAnsi="Montserrat"/>
                <w:rtl w:val="0"/>
              </w:rPr>
              <w:t xml:space="preserve">Trang chủ</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74A">
            <w:pPr>
              <w:widowControl w:val="0"/>
              <w:numPr>
                <w:ilvl w:val="0"/>
                <w:numId w:val="86"/>
              </w:numPr>
              <w:rPr>
                <w:rFonts w:ascii="Montserrat" w:cs="Montserrat" w:eastAsia="Montserrat" w:hAnsi="Montserrat"/>
              </w:rPr>
            </w:pPr>
            <w:r w:rsidDel="00000000" w:rsidR="00000000" w:rsidRPr="00000000">
              <w:rPr>
                <w:rFonts w:ascii="Montserrat" w:cs="Montserrat" w:eastAsia="Montserrat" w:hAnsi="Montserrat"/>
                <w:rtl w:val="0"/>
              </w:rPr>
              <w:t xml:space="preserve">Chi tiết quỹ</w:t>
            </w:r>
          </w:p>
          <w:p w:rsidR="00000000" w:rsidDel="00000000" w:rsidP="00000000" w:rsidRDefault="00000000" w:rsidRPr="00000000" w14:paraId="0000074B">
            <w:pPr>
              <w:widowControl w:val="0"/>
              <w:numPr>
                <w:ilvl w:val="0"/>
                <w:numId w:val="86"/>
              </w:numPr>
              <w:rPr>
                <w:u w:val="none"/>
              </w:rPr>
            </w:pPr>
            <w:r w:rsidDel="00000000" w:rsidR="00000000" w:rsidRPr="00000000">
              <w:rPr>
                <w:rtl w:val="0"/>
              </w:rPr>
              <w:t xml:space="preserve">Tiện ích</w:t>
            </w:r>
          </w:p>
          <w:p w:rsidR="00000000" w:rsidDel="00000000" w:rsidP="00000000" w:rsidRDefault="00000000" w:rsidRPr="00000000" w14:paraId="0000074C">
            <w:pPr>
              <w:widowControl w:val="0"/>
              <w:numPr>
                <w:ilvl w:val="0"/>
                <w:numId w:val="86"/>
              </w:numPr>
              <w:rPr>
                <w:u w:val="none"/>
              </w:rPr>
            </w:pPr>
            <w:r w:rsidDel="00000000" w:rsidR="00000000" w:rsidRPr="00000000">
              <w:rPr>
                <w:rtl w:val="0"/>
              </w:rPr>
              <w:t xml:space="preserve">Thông tin nhà đầu tư</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ind w:left="0" w:firstLine="0"/>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ind w:left="0" w:firstLine="0"/>
              <w:rPr>
                <w:rFonts w:ascii="Montserrat" w:cs="Montserrat" w:eastAsia="Montserrat" w:hAnsi="Montserrat"/>
              </w:rPr>
            </w:pPr>
            <w:r w:rsidDel="00000000" w:rsidR="00000000" w:rsidRPr="00000000">
              <w:rPr>
                <w:rtl w:val="0"/>
              </w:rPr>
              <w:t xml:space="preserve">Tài khoản bị từ chối</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ind w:left="0" w:firstLine="0"/>
              <w:rPr>
                <w:rFonts w:ascii="Montserrat" w:cs="Montserrat" w:eastAsia="Montserrat" w:hAnsi="Montserrat"/>
              </w:rPr>
            </w:pPr>
            <w:r w:rsidDel="00000000" w:rsidR="00000000" w:rsidRPr="00000000">
              <w:rPr>
                <w:rtl w:val="0"/>
              </w:rPr>
              <w:t xml:space="preserve">Bạn tạm thời chưa thể giao dịch vì một số thông tin không hợp lệ sau quá trình rà soát hồ sơ với Trung tâm Lưu ký Chứng khoán.</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rPr/>
            </w:pPr>
            <w:r w:rsidDel="00000000" w:rsidR="00000000" w:rsidRPr="00000000">
              <w:rPr>
                <w:rtl w:val="0"/>
              </w:rPr>
              <w:t xml:space="preserve">Liên hệ CSKH.</w:t>
            </w:r>
          </w:p>
          <w:p w:rsidR="00000000" w:rsidDel="00000000" w:rsidP="00000000" w:rsidRDefault="00000000" w:rsidRPr="00000000" w14:paraId="0000075D">
            <w:pPr>
              <w:widowControl w:val="0"/>
              <w:rPr>
                <w:rFonts w:ascii="Montserrat" w:cs="Montserrat" w:eastAsia="Montserrat" w:hAnsi="Montserrat"/>
              </w:rPr>
            </w:pPr>
            <w:r w:rsidDel="00000000" w:rsidR="00000000" w:rsidRPr="00000000">
              <w:rPr>
                <w:rtl w:val="0"/>
              </w:rPr>
              <w:t xml:space="preserve">Sau khi click, hiển thị số hotline 028 730 38008.</w:t>
            </w:r>
            <w:r w:rsidDel="00000000" w:rsidR="00000000" w:rsidRPr="00000000">
              <w:rPr>
                <w:rtl w:val="0"/>
              </w:rPr>
            </w:r>
          </w:p>
        </w:tc>
      </w:tr>
    </w:tbl>
    <w:p w:rsidR="00000000" w:rsidDel="00000000" w:rsidP="00000000" w:rsidRDefault="00000000" w:rsidRPr="00000000" w14:paraId="0000075E">
      <w:pPr>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5F">
      <w:pPr>
        <w:pStyle w:val="Heading4"/>
        <w:numPr>
          <w:ilvl w:val="2"/>
          <w:numId w:val="75"/>
        </w:numPr>
        <w:ind w:left="708.6614173228347" w:hanging="150"/>
        <w:rPr/>
      </w:pPr>
      <w:bookmarkStart w:colFirst="0" w:colLast="0" w:name="_heading=h.h3bpmvf0ubye" w:id="85"/>
      <w:bookmarkEnd w:id="85"/>
      <w:r w:rsidDel="00000000" w:rsidR="00000000" w:rsidRPr="00000000">
        <w:rPr>
          <w:rtl w:val="0"/>
        </w:rPr>
        <w:t xml:space="preserve">Bottomsheet Cập nhật tài khoản</w:t>
      </w:r>
    </w:p>
    <w:p w:rsidR="00000000" w:rsidDel="00000000" w:rsidP="00000000" w:rsidRDefault="00000000" w:rsidRPr="00000000" w14:paraId="00000760">
      <w:pPr>
        <w:ind w:left="0" w:firstLine="0"/>
        <w:rPr>
          <w:rFonts w:ascii="Montserrat" w:cs="Montserrat" w:eastAsia="Montserrat" w:hAnsi="Montserrat"/>
        </w:rPr>
      </w:pPr>
      <w:r w:rsidDel="00000000" w:rsidR="00000000" w:rsidRPr="00000000">
        <w:rPr>
          <w:rtl w:val="0"/>
        </w:rPr>
      </w:r>
    </w:p>
    <w:tbl>
      <w:tblPr>
        <w:tblStyle w:val="Table4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35"/>
        <w:gridCol w:w="1125"/>
        <w:gridCol w:w="4470"/>
        <w:tblGridChange w:id="0">
          <w:tblGrid>
            <w:gridCol w:w="3435"/>
            <w:gridCol w:w="1125"/>
            <w:gridCol w:w="447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ind w:left="0" w:firstLine="0"/>
              <w:rPr>
                <w:rFonts w:ascii="Montserrat" w:cs="Montserrat" w:eastAsia="Montserrat" w:hAnsi="Montserrat"/>
              </w:rPr>
            </w:pPr>
            <w:r w:rsidDel="00000000" w:rsidR="00000000" w:rsidRPr="00000000">
              <w:rPr/>
              <w:drawing>
                <wp:inline distB="114300" distT="114300" distL="114300" distR="114300">
                  <wp:extent cx="2047875" cy="2501900"/>
                  <wp:effectExtent b="0" l="0" r="0" t="0"/>
                  <wp:docPr id="27"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2047875" cy="2501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ind w:left="0" w:firstLine="0"/>
              <w:rPr/>
            </w:pPr>
            <w:r w:rsidDel="00000000" w:rsidR="00000000" w:rsidRPr="00000000">
              <w:rPr>
                <w:rFonts w:ascii="Montserrat" w:cs="Montserrat" w:eastAsia="Montserrat" w:hAnsi="Montserrat"/>
                <w:rtl w:val="0"/>
              </w:rPr>
              <w:t xml:space="preserve">Bottomsheet cập nhật tài khoản hiển thị khi user bấm Mua CCQ, nhưng tài khoản Chứng chỉ quỹ của user bị </w:t>
            </w:r>
            <w:r w:rsidDel="00000000" w:rsidR="00000000" w:rsidRPr="00000000">
              <w:rPr>
                <w:rtl w:val="0"/>
              </w:rPr>
              <w:t xml:space="preserve">VSD từ chối (có trạng thái là CANCELED).</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ind w:left="0" w:firstLine="0"/>
              <w:rPr>
                <w:rFonts w:ascii="Montserrat" w:cs="Montserrat" w:eastAsia="Montserrat" w:hAnsi="Montserrat"/>
              </w:rPr>
            </w:pPr>
            <w:r w:rsidDel="00000000" w:rsidR="00000000" w:rsidRPr="00000000">
              <w:rPr>
                <w:rtl w:val="0"/>
              </w:rPr>
              <w:t xml:space="preserve">Thông báo</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ind w:left="0" w:firstLine="0"/>
              <w:rPr>
                <w:rFonts w:ascii="Montserrat" w:cs="Montserrat" w:eastAsia="Montserrat" w:hAnsi="Montserrat"/>
              </w:rPr>
            </w:pPr>
            <w:r w:rsidDel="00000000" w:rsidR="00000000" w:rsidRPr="00000000">
              <w:rPr>
                <w:rtl w:val="0"/>
              </w:rPr>
              <w:t xml:space="preserve">Tài khoản bị từ chối</w:t>
            </w:r>
            <w:r w:rsidDel="00000000" w:rsidR="00000000" w:rsidRPr="00000000">
              <w:rPr>
                <w:rtl w:val="0"/>
              </w:rPr>
            </w:r>
          </w:p>
        </w:tc>
      </w:tr>
      <w:tr>
        <w:trPr>
          <w:cantSplit w:val="0"/>
          <w:trHeight w:val="904.92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ind w:left="0" w:firstLine="0"/>
              <w:rPr>
                <w:rFonts w:ascii="Montserrat" w:cs="Montserrat" w:eastAsia="Montserrat" w:hAnsi="Montserrat"/>
              </w:rPr>
            </w:pPr>
            <w:r w:rsidDel="00000000" w:rsidR="00000000" w:rsidRPr="00000000">
              <w:rPr>
                <w:rtl w:val="0"/>
              </w:rPr>
              <w:t xml:space="preserve">Bạn tạm thời chưa thể giao dịch vì một số thông tin không hợp lệ sau quá trình rà soát hồ sơ với Trung tâm Lưu ký Chứng khoán.</w:t>
            </w:r>
            <w:r w:rsidDel="00000000" w:rsidR="00000000" w:rsidRPr="00000000">
              <w:rPr>
                <w:rtl w:val="0"/>
              </w:rPr>
            </w:r>
          </w:p>
        </w:tc>
      </w:tr>
      <w:tr>
        <w:trPr>
          <w:cantSplit w:val="0"/>
          <w:trHeight w:val="249.9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ind w:left="0" w:firstLine="0"/>
              <w:rPr/>
            </w:pPr>
            <w:r w:rsidDel="00000000" w:rsidR="00000000" w:rsidRPr="00000000">
              <w:rPr>
                <w:rtl w:val="0"/>
              </w:rPr>
              <w:t xml:space="preserve">Liên hệ CSKH.</w:t>
            </w:r>
          </w:p>
          <w:p w:rsidR="00000000" w:rsidDel="00000000" w:rsidP="00000000" w:rsidRDefault="00000000" w:rsidRPr="00000000" w14:paraId="00000776">
            <w:pPr>
              <w:widowControl w:val="0"/>
              <w:ind w:left="0" w:firstLine="0"/>
              <w:rPr>
                <w:rFonts w:ascii="Montserrat" w:cs="Montserrat" w:eastAsia="Montserrat" w:hAnsi="Montserrat"/>
              </w:rPr>
            </w:pPr>
            <w:r w:rsidDel="00000000" w:rsidR="00000000" w:rsidRPr="00000000">
              <w:rPr>
                <w:rtl w:val="0"/>
              </w:rPr>
              <w:t xml:space="preserve">Sau khi click, hiển thị số hotline 028 730 38008.</w:t>
            </w:r>
            <w:r w:rsidDel="00000000" w:rsidR="00000000" w:rsidRPr="00000000">
              <w:rPr>
                <w:rtl w:val="0"/>
              </w:rPr>
            </w:r>
          </w:p>
        </w:tc>
      </w:tr>
    </w:tbl>
    <w:p w:rsidR="00000000" w:rsidDel="00000000" w:rsidP="00000000" w:rsidRDefault="00000000" w:rsidRPr="00000000" w14:paraId="00000777">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9rngp5eu7erb" w:id="86"/>
      <w:bookmarkEnd w:id="86"/>
      <w:r w:rsidDel="00000000" w:rsidR="00000000" w:rsidRPr="00000000">
        <w:rPr>
          <w:rFonts w:ascii="Montserrat" w:cs="Montserrat" w:eastAsia="Montserrat" w:hAnsi="Montserrat"/>
          <w:rtl w:val="0"/>
        </w:rPr>
        <w:t xml:space="preserve">Nghiệp vụ: Quản lý tài khoản (Tiện ích)</w:t>
      </w:r>
    </w:p>
    <w:p w:rsidR="00000000" w:rsidDel="00000000" w:rsidP="00000000" w:rsidRDefault="00000000" w:rsidRPr="00000000" w14:paraId="00000778">
      <w:pPr>
        <w:pStyle w:val="Heading3"/>
        <w:numPr>
          <w:ilvl w:val="1"/>
          <w:numId w:val="75"/>
        </w:numPr>
        <w:spacing w:before="0" w:beforeAutospacing="0"/>
        <w:ind w:left="992.1259842519685" w:hanging="360"/>
        <w:rPr/>
      </w:pPr>
      <w:bookmarkStart w:colFirst="0" w:colLast="0" w:name="_heading=h.ff0yzd5fot3r" w:id="87"/>
      <w:bookmarkEnd w:id="87"/>
      <w:r w:rsidDel="00000000" w:rsidR="00000000" w:rsidRPr="00000000">
        <w:rPr>
          <w:rtl w:val="0"/>
        </w:rPr>
        <w:t xml:space="preserve">Tổng quan</w:t>
      </w:r>
    </w:p>
    <w:sdt>
      <w:sdtPr>
        <w:lock w:val="contentLocked"/>
        <w:id w:val="-1215507721"/>
        <w:tag w:val="goog_rdk_23"/>
      </w:sdtPr>
      <w:sdtContent>
        <w:tbl>
          <w:tblPr>
            <w:tblStyle w:val="Table4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200"/>
            <w:tblGridChange w:id="0">
              <w:tblGrid>
                <w:gridCol w:w="1950"/>
                <w:gridCol w:w="7200"/>
              </w:tblGrid>
            </w:tblGridChange>
          </w:tblGrid>
          <w:tr>
            <w:trPr>
              <w:cantSplit w:val="0"/>
              <w:trHeight w:val="195" w:hRule="atLeast"/>
              <w:tblHeader w:val="0"/>
            </w:trPr>
            <w:tc>
              <w:tcPr/>
              <w:p w:rsidR="00000000" w:rsidDel="00000000" w:rsidP="00000000" w:rsidRDefault="00000000" w:rsidRPr="00000000" w14:paraId="0000077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Quản lý tài khoản chứng chỉ quỹ</w:t>
                </w:r>
              </w:p>
            </w:tc>
          </w:tr>
          <w:tr>
            <w:trPr>
              <w:cantSplit w:val="0"/>
              <w:tblHeader w:val="0"/>
            </w:trPr>
            <w:tc>
              <w:tcPr/>
              <w:p w:rsidR="00000000" w:rsidDel="00000000" w:rsidP="00000000" w:rsidRDefault="00000000" w:rsidRPr="00000000" w14:paraId="0000077B">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quản lý, theo dõi thông tin tài khoản, và các hợp đồng liên quan khi đăng ký, giao dịch chứng chỉ quỹ. Bao gồm:</w:t>
                </w:r>
              </w:p>
              <w:p w:rsidR="00000000" w:rsidDel="00000000" w:rsidP="00000000" w:rsidRDefault="00000000" w:rsidRPr="00000000" w14:paraId="0000077D">
                <w:pPr>
                  <w:widowControl w:val="0"/>
                  <w:numPr>
                    <w:ilvl w:val="0"/>
                    <w:numId w:val="108"/>
                  </w:numPr>
                  <w:spacing w:line="360" w:lineRule="auto"/>
                  <w:ind w:left="425.19685039370046" w:hanging="360"/>
                  <w:rPr>
                    <w:u w:val="none"/>
                  </w:rPr>
                </w:pPr>
                <w:r w:rsidDel="00000000" w:rsidR="00000000" w:rsidRPr="00000000">
                  <w:rPr>
                    <w:rFonts w:ascii="Montserrat" w:cs="Montserrat" w:eastAsia="Montserrat" w:hAnsi="Montserrat"/>
                    <w:b w:val="1"/>
                    <w:rtl w:val="0"/>
                  </w:rPr>
                  <w:t xml:space="preserve">Tài khoản tại đại lý phân phối CVS (tài khoản mới):</w:t>
                </w:r>
                <w:r w:rsidDel="00000000" w:rsidR="00000000" w:rsidRPr="00000000">
                  <w:rPr>
                    <w:rFonts w:ascii="Montserrat" w:cs="Montserrat" w:eastAsia="Montserrat" w:hAnsi="Montserrat"/>
                    <w:rtl w:val="0"/>
                  </w:rPr>
                  <w:t xml:space="preserve"> Đây là tài khoản chính để nhà đầu tư thực hiện giao dịch mua/bán chứng chỉ quỹ.</w:t>
                </w:r>
              </w:p>
              <w:p w:rsidR="00000000" w:rsidDel="00000000" w:rsidP="00000000" w:rsidRDefault="00000000" w:rsidRPr="00000000" w14:paraId="0000077E">
                <w:pPr>
                  <w:widowControl w:val="0"/>
                  <w:numPr>
                    <w:ilvl w:val="0"/>
                    <w:numId w:val="108"/>
                  </w:numPr>
                  <w:spacing w:line="360" w:lineRule="auto"/>
                  <w:ind w:left="425.19685039370046" w:hanging="360"/>
                  <w:rPr>
                    <w:u w:val="none"/>
                  </w:rPr>
                </w:pPr>
                <w:r w:rsidDel="00000000" w:rsidR="00000000" w:rsidRPr="00000000">
                  <w:rPr>
                    <w:rFonts w:ascii="Montserrat" w:cs="Montserrat" w:eastAsia="Montserrat" w:hAnsi="Montserrat"/>
                    <w:b w:val="1"/>
                    <w:rtl w:val="0"/>
                  </w:rPr>
                  <w:t xml:space="preserve">Tài khoản đã có trước đó tại các công ty quỹ (tài khoản cũ):</w:t>
                </w:r>
                <w:r w:rsidDel="00000000" w:rsidR="00000000" w:rsidRPr="00000000">
                  <w:rPr>
                    <w:rFonts w:ascii="Montserrat" w:cs="Montserrat" w:eastAsia="Montserrat" w:hAnsi="Montserrat"/>
                    <w:rtl w:val="0"/>
                  </w:rPr>
                  <w:t xml:space="preserve"> Chỉ hiển thị thông tin tham chiếu, giúp nhà đầu tư xem lại thông tin và hợp đồng cũ nhưng không thể tiếp tục giao dịch với các tài khoản này.</w:t>
                </w:r>
              </w:p>
            </w:tc>
          </w:tr>
          <w:tr>
            <w:trPr>
              <w:cantSplit w:val="0"/>
              <w:tblHeader w:val="0"/>
            </w:trPr>
            <w:tc>
              <w:tcPr/>
              <w:p w:rsidR="00000000" w:rsidDel="00000000" w:rsidP="00000000" w:rsidRDefault="00000000" w:rsidRPr="00000000" w14:paraId="0000077F">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781">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numPr>
                    <w:ilvl w:val="0"/>
                    <w:numId w:val="95"/>
                  </w:numPr>
                  <w:spacing w:line="360" w:lineRule="auto"/>
                  <w:ind w:left="425.19685039370046" w:hanging="360"/>
                  <w:rPr>
                    <w:u w:val="none"/>
                  </w:rPr>
                </w:pPr>
                <w:r w:rsidDel="00000000" w:rsidR="00000000" w:rsidRPr="00000000">
                  <w:rPr>
                    <w:rFonts w:ascii="Montserrat" w:cs="Montserrat" w:eastAsia="Montserrat" w:hAnsi="Montserrat"/>
                    <w:rtl w:val="0"/>
                  </w:rPr>
                  <w:t xml:space="preserve">User truy cập phần </w:t>
                </w:r>
                <w:r w:rsidDel="00000000" w:rsidR="00000000" w:rsidRPr="00000000">
                  <w:rPr>
                    <w:rFonts w:ascii="Montserrat" w:cs="Montserrat" w:eastAsia="Montserrat" w:hAnsi="Montserrat"/>
                    <w:b w:val="1"/>
                    <w:rtl w:val="0"/>
                  </w:rPr>
                  <w:t xml:space="preserve">Tiện ích</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Block User Profile</w:t>
                </w:r>
                <w:r w:rsidDel="00000000" w:rsidR="00000000" w:rsidRPr="00000000">
                  <w:rPr>
                    <w:rFonts w:ascii="Montserrat" w:cs="Montserrat" w:eastAsia="Montserrat" w:hAnsi="Montserrat"/>
                    <w:rtl w:val="0"/>
                  </w:rPr>
                  <w:t xml:space="preserve"> để xem thông tin tài khoản CVS.</w:t>
                </w:r>
              </w:p>
              <w:p w:rsidR="00000000" w:rsidDel="00000000" w:rsidP="00000000" w:rsidRDefault="00000000" w:rsidRPr="00000000" w14:paraId="00000783">
                <w:pPr>
                  <w:widowControl w:val="0"/>
                  <w:numPr>
                    <w:ilvl w:val="0"/>
                    <w:numId w:val="95"/>
                  </w:numPr>
                  <w:spacing w:line="360" w:lineRule="auto"/>
                  <w:ind w:left="425.19685039370046" w:hanging="360"/>
                  <w:rPr>
                    <w:u w:val="none"/>
                  </w:rPr>
                </w:pPr>
                <w:r w:rsidDel="00000000" w:rsidR="00000000" w:rsidRPr="00000000">
                  <w:rPr>
                    <w:rFonts w:ascii="Montserrat" w:cs="Montserrat" w:eastAsia="Montserrat" w:hAnsi="Montserrat"/>
                    <w:rtl w:val="0"/>
                  </w:rPr>
                  <w:t xml:space="preserve">User truy cập phần</w:t>
                </w:r>
                <w:r w:rsidDel="00000000" w:rsidR="00000000" w:rsidRPr="00000000">
                  <w:rPr>
                    <w:rFonts w:ascii="Montserrat" w:cs="Montserrat" w:eastAsia="Montserrat" w:hAnsi="Montserrat"/>
                    <w:b w:val="1"/>
                    <w:rtl w:val="0"/>
                  </w:rPr>
                  <w:t xml:space="preserve"> Tiện ích</w:t>
                </w:r>
                <w:r w:rsidDel="00000000" w:rsidR="00000000" w:rsidRPr="00000000">
                  <w:rPr>
                    <w:rFonts w:ascii="Montserrat" w:cs="Montserrat" w:eastAsia="Montserrat" w:hAnsi="Montserrat"/>
                    <w:rtl w:val="0"/>
                  </w:rPr>
                  <w:t xml:space="preserve"> &gt;</w:t>
                </w:r>
                <w:r w:rsidDel="00000000" w:rsidR="00000000" w:rsidRPr="00000000">
                  <w:rPr>
                    <w:rFonts w:ascii="Montserrat" w:cs="Montserrat" w:eastAsia="Montserrat" w:hAnsi="Montserrat"/>
                    <w:b w:val="1"/>
                    <w:rtl w:val="0"/>
                  </w:rPr>
                  <w:t xml:space="preserve"> Thông tin tài khoản đã mở với các công ty Quản lý Quỹ</w:t>
                </w:r>
                <w:r w:rsidDel="00000000" w:rsidR="00000000" w:rsidRPr="00000000">
                  <w:rPr>
                    <w:rFonts w:ascii="Montserrat" w:cs="Montserrat" w:eastAsia="Montserrat" w:hAnsi="Montserrat"/>
                    <w:rtl w:val="0"/>
                  </w:rPr>
                  <w:t xml:space="preserve"> để xem thông tin các tài khoản cũ.</w:t>
                </w:r>
              </w:p>
            </w:tc>
          </w:tr>
          <w:tr>
            <w:trPr>
              <w:cantSplit w:val="0"/>
              <w:tblHeader w:val="0"/>
            </w:trPr>
            <w:tc>
              <w:tcPr/>
              <w:p w:rsidR="00000000" w:rsidDel="00000000" w:rsidP="00000000" w:rsidRDefault="00000000" w:rsidRPr="00000000" w14:paraId="0000078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r>
            <w:trPr>
              <w:cantSplit w:val="0"/>
              <w:trHeight w:val="4834.716796875" w:hRule="atLeast"/>
              <w:tblHeader w:val="0"/>
            </w:trPr>
            <w:tc>
              <w:tcPr/>
              <w:p w:rsidR="00000000" w:rsidDel="00000000" w:rsidP="00000000" w:rsidRDefault="00000000" w:rsidRPr="00000000" w14:paraId="00000786">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thông tin tài khoản tại đại lý phân phối.</w:t>
                </w:r>
              </w:p>
              <w:p w:rsidR="00000000" w:rsidDel="00000000" w:rsidP="00000000" w:rsidRDefault="00000000" w:rsidRPr="00000000" w14:paraId="00000788">
                <w:pPr>
                  <w:widowControl w:val="0"/>
                  <w:numPr>
                    <w:ilvl w:val="0"/>
                    <w:numId w:val="115"/>
                  </w:numPr>
                  <w:spacing w:line="360" w:lineRule="auto"/>
                  <w:ind w:left="425.19685039370046" w:hanging="360"/>
                  <w:rPr>
                    <w:u w:val="none"/>
                  </w:rPr>
                </w:pPr>
                <w:r w:rsidDel="00000000" w:rsidR="00000000" w:rsidRPr="00000000">
                  <w:rPr>
                    <w:rFonts w:ascii="Montserrat" w:cs="Montserrat" w:eastAsia="Montserrat" w:hAnsi="Montserrat"/>
                    <w:rtl w:val="0"/>
                  </w:rPr>
                  <w:t xml:space="preserve">User có thể xem danh sách tài khoản đã có trước đây, nhưng </w:t>
                </w:r>
                <w:r w:rsidDel="00000000" w:rsidR="00000000" w:rsidRPr="00000000">
                  <w:rPr>
                    <w:rFonts w:ascii="Montserrat" w:cs="Montserrat" w:eastAsia="Montserrat" w:hAnsi="Montserrat"/>
                    <w:b w:val="1"/>
                    <w:rtl w:val="0"/>
                  </w:rPr>
                  <w:t xml:space="preserve">không thể thực hiện giao dịch mới trên các tài khoản này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8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Tương ứng với các trường hợp sau:</w:t>
                </w:r>
              </w:p>
              <w:sdt>
                <w:sdtPr>
                  <w:lock w:val="contentLocked"/>
                  <w:id w:val="-1815126226"/>
                  <w:tag w:val="goog_rdk_22"/>
                </w:sdtPr>
                <w:sdtContent>
                  <w:tbl>
                    <w:tblPr>
                      <w:tblStyle w:val="Table47"/>
                      <w:tblW w:w="6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2385"/>
                      <w:gridCol w:w="3060"/>
                      <w:tblGridChange w:id="0">
                        <w:tblGrid>
                          <w:gridCol w:w="1470"/>
                          <w:gridCol w:w="2385"/>
                          <w:gridCol w:w="30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Trường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Tài khoản mới CVS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Tài khoản cũ với công ty quỹ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Bị từ chối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Không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TH6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Bị từ chối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tl w:val="0"/>
                            </w:rPr>
                            <w:t xml:space="preserve">Có</w:t>
                          </w:r>
                        </w:p>
                      </w:tc>
                    </w:tr>
                  </w:tbl>
                </w:sdtContent>
              </w:sdt>
              <w:p w:rsidR="00000000" w:rsidDel="00000000" w:rsidP="00000000" w:rsidRDefault="00000000" w:rsidRPr="00000000" w14:paraId="0000079F">
                <w:pPr>
                  <w:widowControl w:val="0"/>
                  <w:spacing w:line="360" w:lineRule="auto"/>
                  <w:ind w:left="0" w:firstLine="0"/>
                  <w:rPr>
                    <w:rFonts w:ascii="Montserrat" w:cs="Montserrat" w:eastAsia="Montserrat" w:hAnsi="Montserrat"/>
                  </w:rPr>
                </w:pPr>
                <w:r w:rsidDel="00000000" w:rsidR="00000000" w:rsidRPr="00000000">
                  <w:rPr>
                    <w:rtl w:val="0"/>
                  </w:rPr>
                </w:r>
              </w:p>
            </w:tc>
          </w:tr>
          <w:tr>
            <w:trPr>
              <w:cantSplit w:val="0"/>
              <w:tblHeader w:val="0"/>
            </w:trPr>
            <w:tc>
              <w:tcPr/>
              <w:p w:rsidR="00000000" w:rsidDel="00000000" w:rsidP="00000000" w:rsidRDefault="00000000" w:rsidRPr="00000000" w14:paraId="000007A0">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r>
            <w:trPr>
              <w:cantSplit w:val="0"/>
              <w:tblHeader w:val="0"/>
            </w:trPr>
            <w:tc>
              <w:tcPr/>
              <w:p w:rsidR="00000000" w:rsidDel="00000000" w:rsidP="00000000" w:rsidRDefault="00000000" w:rsidRPr="00000000" w14:paraId="000007A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7A4">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7A5">
      <w:pPr>
        <w:pStyle w:val="Heading3"/>
        <w:numPr>
          <w:ilvl w:val="1"/>
          <w:numId w:val="75"/>
        </w:numPr>
        <w:ind w:left="992.1259842519685" w:hanging="360"/>
        <w:rPr/>
      </w:pPr>
      <w:bookmarkStart w:colFirst="0" w:colLast="0" w:name="_heading=h.y0vp19wyut4a" w:id="88"/>
      <w:bookmarkEnd w:id="88"/>
      <w:r w:rsidDel="00000000" w:rsidR="00000000" w:rsidRPr="00000000">
        <w:rPr>
          <w:rtl w:val="0"/>
        </w:rPr>
        <w:t xml:space="preserve">Mô tả chi tiết</w:t>
      </w:r>
    </w:p>
    <w:p w:rsidR="00000000" w:rsidDel="00000000" w:rsidP="00000000" w:rsidRDefault="00000000" w:rsidRPr="00000000" w14:paraId="000007A6">
      <w:pPr>
        <w:pStyle w:val="Heading4"/>
        <w:numPr>
          <w:ilvl w:val="2"/>
          <w:numId w:val="75"/>
        </w:numPr>
        <w:ind w:left="708.6614173228347" w:hanging="150"/>
        <w:rPr/>
      </w:pPr>
      <w:bookmarkStart w:colFirst="0" w:colLast="0" w:name="_heading=h.3rdi17k1ly6o" w:id="89"/>
      <w:bookmarkEnd w:id="89"/>
      <w:r w:rsidDel="00000000" w:rsidR="00000000" w:rsidRPr="00000000">
        <w:rPr>
          <w:rtl w:val="0"/>
        </w:rPr>
        <w:t xml:space="preserve">Scr: Tiện ích TH1</w:t>
      </w:r>
    </w:p>
    <w:tbl>
      <w:tblPr>
        <w:tblStyle w:val="Table4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13" name="image99.png"/>
                  <a:graphic>
                    <a:graphicData uri="http://schemas.openxmlformats.org/drawingml/2006/picture">
                      <pic:pic>
                        <pic:nvPicPr>
                          <pic:cNvPr id="0" name="image99.png"/>
                          <pic:cNvPicPr preferRelativeResize="0"/>
                        </pic:nvPicPr>
                        <pic:blipFill>
                          <a:blip r:embed="rId66"/>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chưa mở tài khoản mới</w:t>
            </w:r>
            <w:r w:rsidDel="00000000" w:rsidR="00000000" w:rsidRPr="00000000">
              <w:rPr>
                <w:rFonts w:ascii="Montserrat" w:cs="Montserrat" w:eastAsia="Montserrat" w:hAnsi="Montserrat"/>
                <w:rtl w:val="0"/>
              </w:rPr>
              <w:t xml:space="preserve"> (CVS), và </w:t>
            </w:r>
            <w:r w:rsidDel="00000000" w:rsidR="00000000" w:rsidRPr="00000000">
              <w:rPr>
                <w:rFonts w:ascii="Montserrat" w:cs="Montserrat" w:eastAsia="Montserrat" w:hAnsi="Montserrat"/>
                <w:b w:val="1"/>
                <w:rtl w:val="0"/>
              </w:rPr>
              <w:t xml:space="preserve">không 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Bạn chưa có tài khoản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cần mở tài khoản giao dịch chứng chỉ quỹ, để có thể tiếp cận và đầu tư tất cả các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Muc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bl>
    <w:p w:rsidR="00000000" w:rsidDel="00000000" w:rsidP="00000000" w:rsidRDefault="00000000" w:rsidRPr="00000000" w14:paraId="000007C2">
      <w:pPr>
        <w:pStyle w:val="Heading3"/>
        <w:ind w:left="0" w:firstLine="0"/>
        <w:rPr>
          <w:rFonts w:ascii="Montserrat" w:cs="Montserrat" w:eastAsia="Montserrat" w:hAnsi="Montserrat"/>
        </w:rPr>
      </w:pPr>
      <w:bookmarkStart w:colFirst="0" w:colLast="0" w:name="_heading=h.ovybn1dtz2y3" w:id="90"/>
      <w:bookmarkEnd w:id="90"/>
      <w:r w:rsidDel="00000000" w:rsidR="00000000" w:rsidRPr="00000000">
        <w:br w:type="page"/>
      </w:r>
      <w:r w:rsidDel="00000000" w:rsidR="00000000" w:rsidRPr="00000000">
        <w:rPr>
          <w:rtl w:val="0"/>
        </w:rPr>
      </w:r>
    </w:p>
    <w:p w:rsidR="00000000" w:rsidDel="00000000" w:rsidP="00000000" w:rsidRDefault="00000000" w:rsidRPr="00000000" w14:paraId="000007C3">
      <w:pPr>
        <w:pStyle w:val="Heading4"/>
        <w:numPr>
          <w:ilvl w:val="2"/>
          <w:numId w:val="75"/>
        </w:numPr>
        <w:ind w:left="708.6614173228347" w:hanging="150"/>
        <w:rPr/>
      </w:pPr>
      <w:bookmarkStart w:colFirst="0" w:colLast="0" w:name="_heading=h.4s4497gvf7tn" w:id="91"/>
      <w:bookmarkEnd w:id="91"/>
      <w:r w:rsidDel="00000000" w:rsidR="00000000" w:rsidRPr="00000000">
        <w:rPr>
          <w:rtl w:val="0"/>
        </w:rPr>
        <w:t xml:space="preserve">Scr: Tiện ích TH2</w:t>
      </w:r>
    </w:p>
    <w:sdt>
      <w:sdtPr>
        <w:lock w:val="contentLocked"/>
        <w:id w:val="-1135953051"/>
        <w:tag w:val="goog_rdk_24"/>
      </w:sdtPr>
      <w:sdtContent>
        <w:tbl>
          <w:tblPr>
            <w:tblStyle w:val="Table4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15" name="image107.png"/>
                      <a:graphic>
                        <a:graphicData uri="http://schemas.openxmlformats.org/drawingml/2006/picture">
                          <pic:pic>
                            <pic:nvPicPr>
                              <pic:cNvPr id="0" name="image107.png"/>
                              <pic:cNvPicPr preferRelativeResize="0"/>
                            </pic:nvPicPr>
                            <pic:blipFill>
                              <a:blip r:embed="rId67"/>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chưa mở tài khoản mới </w:t>
                </w:r>
                <w:r w:rsidDel="00000000" w:rsidR="00000000" w:rsidRPr="00000000">
                  <w:rPr>
                    <w:rFonts w:ascii="Montserrat" w:cs="Montserrat" w:eastAsia="Montserrat" w:hAnsi="Montserrat"/>
                    <w:rtl w:val="0"/>
                  </w:rPr>
                  <w:t xml:space="preserve">(CVS), và </w:t>
                </w:r>
                <w:r w:rsidDel="00000000" w:rsidR="00000000" w:rsidRPr="00000000">
                  <w:rPr>
                    <w:rFonts w:ascii="Montserrat" w:cs="Montserrat" w:eastAsia="Montserrat" w:hAnsi="Montserrat"/>
                    <w:b w:val="1"/>
                    <w:rtl w:val="0"/>
                  </w:rPr>
                  <w:t xml:space="preserve">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mới: Đầu tư dễ dàng hơn với một tài khoản duy nhất!</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Chỉ 1 phút mở tài khoản mới với Công ty Cổ phần Chứng khoán CV, dễ dàng đầu tư tất cả các quỹ và không bị gián đoạn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Textlink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Tìm hiểu thêm.</w:t>
                </w:r>
              </w:p>
              <w:p w:rsidR="00000000" w:rsidDel="00000000" w:rsidP="00000000" w:rsidRDefault="00000000" w:rsidRPr="00000000" w14:paraId="000007D9">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bottomsheet Cập nhật mới.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Thông tin tài khoản đã mở với các công ty Quản lý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Tài khoản đã mở với công ty quỹ.</w:t>
                </w:r>
              </w:p>
            </w:tc>
          </w:tr>
        </w:tbl>
      </w:sdtContent>
    </w:sdt>
    <w:p w:rsidR="00000000" w:rsidDel="00000000" w:rsidP="00000000" w:rsidRDefault="00000000" w:rsidRPr="00000000" w14:paraId="000007E6">
      <w:pPr>
        <w:pStyle w:val="Heading3"/>
        <w:ind w:left="0" w:firstLine="0"/>
        <w:rPr>
          <w:rFonts w:ascii="Montserrat" w:cs="Montserrat" w:eastAsia="Montserrat" w:hAnsi="Montserrat"/>
        </w:rPr>
      </w:pPr>
      <w:bookmarkStart w:colFirst="0" w:colLast="0" w:name="_heading=h.svekgz5nqc6c" w:id="92"/>
      <w:bookmarkEnd w:id="92"/>
      <w:r w:rsidDel="00000000" w:rsidR="00000000" w:rsidRPr="00000000">
        <w:br w:type="page"/>
      </w:r>
      <w:r w:rsidDel="00000000" w:rsidR="00000000" w:rsidRPr="00000000">
        <w:rPr>
          <w:rtl w:val="0"/>
        </w:rPr>
      </w:r>
    </w:p>
    <w:p w:rsidR="00000000" w:rsidDel="00000000" w:rsidP="00000000" w:rsidRDefault="00000000" w:rsidRPr="00000000" w14:paraId="000007E7">
      <w:pPr>
        <w:pStyle w:val="Heading4"/>
        <w:numPr>
          <w:ilvl w:val="2"/>
          <w:numId w:val="75"/>
        </w:numPr>
        <w:ind w:left="708.6614173228347" w:hanging="150"/>
        <w:rPr/>
      </w:pPr>
      <w:bookmarkStart w:colFirst="0" w:colLast="0" w:name="_heading=h.kpmkofx41a4v" w:id="93"/>
      <w:bookmarkEnd w:id="93"/>
      <w:r w:rsidDel="00000000" w:rsidR="00000000" w:rsidRPr="00000000">
        <w:rPr>
          <w:rtl w:val="0"/>
        </w:rPr>
        <w:t xml:space="preserve">Scr: Tiện ích TH3</w:t>
      </w:r>
    </w:p>
    <w:sdt>
      <w:sdtPr>
        <w:lock w:val="contentLocked"/>
        <w:id w:val="-1276667170"/>
        <w:tag w:val="goog_rdk_25"/>
      </w:sdtPr>
      <w:sdtContent>
        <w:tbl>
          <w:tblPr>
            <w:tblStyle w:val="Table5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24"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đã mở tài khoản mới </w:t>
                </w:r>
                <w:r w:rsidDel="00000000" w:rsidR="00000000" w:rsidRPr="00000000">
                  <w:rPr>
                    <w:rFonts w:ascii="Montserrat" w:cs="Montserrat" w:eastAsia="Montserrat" w:hAnsi="Montserrat"/>
                    <w:rtl w:val="0"/>
                  </w:rPr>
                  <w:t xml:space="preserve">(CVS), và</w:t>
                </w:r>
                <w:r w:rsidDel="00000000" w:rsidR="00000000" w:rsidRPr="00000000">
                  <w:rPr>
                    <w:rFonts w:ascii="Montserrat" w:cs="Montserrat" w:eastAsia="Montserrat" w:hAnsi="Montserrat"/>
                    <w:b w:val="1"/>
                    <w:rtl w:val="0"/>
                  </w:rPr>
                  <w:t xml:space="preserve"> không 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đại diện của user (nhà đầu tư), lấy từ tài khoản MoMo.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Thông tin nhà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bl>
      </w:sdtContent>
    </w:sdt>
    <w:p w:rsidR="00000000" w:rsidDel="00000000" w:rsidP="00000000" w:rsidRDefault="00000000" w:rsidRPr="00000000" w14:paraId="00000806">
      <w:pPr>
        <w:pStyle w:val="Heading3"/>
        <w:ind w:left="0" w:firstLine="0"/>
        <w:rPr>
          <w:rFonts w:ascii="Montserrat" w:cs="Montserrat" w:eastAsia="Montserrat" w:hAnsi="Montserrat"/>
        </w:rPr>
      </w:pPr>
      <w:bookmarkStart w:colFirst="0" w:colLast="0" w:name="_heading=h.jpl36n2at4av" w:id="94"/>
      <w:bookmarkEnd w:id="94"/>
      <w:r w:rsidDel="00000000" w:rsidR="00000000" w:rsidRPr="00000000">
        <w:br w:type="page"/>
      </w:r>
      <w:r w:rsidDel="00000000" w:rsidR="00000000" w:rsidRPr="00000000">
        <w:rPr>
          <w:rtl w:val="0"/>
        </w:rPr>
      </w:r>
    </w:p>
    <w:p w:rsidR="00000000" w:rsidDel="00000000" w:rsidP="00000000" w:rsidRDefault="00000000" w:rsidRPr="00000000" w14:paraId="00000807">
      <w:pPr>
        <w:pStyle w:val="Heading4"/>
        <w:numPr>
          <w:ilvl w:val="2"/>
          <w:numId w:val="75"/>
        </w:numPr>
        <w:ind w:left="708.6614173228347" w:hanging="150"/>
        <w:rPr/>
      </w:pPr>
      <w:bookmarkStart w:colFirst="0" w:colLast="0" w:name="_heading=h.g7gumak5749l" w:id="95"/>
      <w:bookmarkEnd w:id="95"/>
      <w:r w:rsidDel="00000000" w:rsidR="00000000" w:rsidRPr="00000000">
        <w:rPr>
          <w:rtl w:val="0"/>
        </w:rPr>
        <w:t xml:space="preserve">Scr: Tiện ích TH4</w:t>
      </w:r>
    </w:p>
    <w:sdt>
      <w:sdtPr>
        <w:lock w:val="contentLocked"/>
        <w:id w:val="290151844"/>
        <w:tag w:val="goog_rdk_26"/>
      </w:sdtPr>
      <w:sdtContent>
        <w:tbl>
          <w:tblPr>
            <w:tblStyle w:val="Table5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5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đã mở tài khoản mới </w:t>
                </w:r>
                <w:r w:rsidDel="00000000" w:rsidR="00000000" w:rsidRPr="00000000">
                  <w:rPr>
                    <w:rFonts w:ascii="Montserrat" w:cs="Montserrat" w:eastAsia="Montserrat" w:hAnsi="Montserrat"/>
                    <w:rtl w:val="0"/>
                  </w:rPr>
                  <w:t xml:space="preserve">(CVS), và</w:t>
                </w:r>
                <w:r w:rsidDel="00000000" w:rsidR="00000000" w:rsidRPr="00000000">
                  <w:rPr>
                    <w:rFonts w:ascii="Montserrat" w:cs="Montserrat" w:eastAsia="Montserrat" w:hAnsi="Montserrat"/>
                    <w:b w:val="1"/>
                    <w:rtl w:val="0"/>
                  </w:rPr>
                  <w:t xml:space="preserve"> 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đại diện của user (nhà đầu tư), lấy từ tài khoản MoMo.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Thông tin nhà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Thông tin tài khoản đã mở với các công ty Quản lý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Tài khoản đã mở với công ty quỹ.</w:t>
                </w:r>
              </w:p>
            </w:tc>
          </w:tr>
        </w:tbl>
      </w:sdtContent>
    </w:sdt>
    <w:p w:rsidR="00000000" w:rsidDel="00000000" w:rsidP="00000000" w:rsidRDefault="00000000" w:rsidRPr="00000000" w14:paraId="00000829">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82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82B">
      <w:pPr>
        <w:pStyle w:val="Heading3"/>
        <w:ind w:left="0" w:firstLine="0"/>
        <w:rPr>
          <w:rFonts w:ascii="Montserrat" w:cs="Montserrat" w:eastAsia="Montserrat" w:hAnsi="Montserrat"/>
        </w:rPr>
      </w:pPr>
      <w:bookmarkStart w:colFirst="0" w:colLast="0" w:name="_heading=h.8nm1mdnrlan3" w:id="96"/>
      <w:bookmarkEnd w:id="96"/>
      <w:r w:rsidDel="00000000" w:rsidR="00000000" w:rsidRPr="00000000">
        <w:br w:type="page"/>
      </w:r>
      <w:r w:rsidDel="00000000" w:rsidR="00000000" w:rsidRPr="00000000">
        <w:rPr>
          <w:rtl w:val="0"/>
        </w:rPr>
      </w:r>
    </w:p>
    <w:p w:rsidR="00000000" w:rsidDel="00000000" w:rsidP="00000000" w:rsidRDefault="00000000" w:rsidRPr="00000000" w14:paraId="0000082C">
      <w:pPr>
        <w:pStyle w:val="Heading4"/>
        <w:numPr>
          <w:ilvl w:val="2"/>
          <w:numId w:val="75"/>
        </w:numPr>
        <w:ind w:left="708.6614173228347" w:hanging="150"/>
        <w:rPr/>
      </w:pPr>
      <w:bookmarkStart w:colFirst="0" w:colLast="0" w:name="_heading=h.vmjalu9t30an" w:id="97"/>
      <w:bookmarkEnd w:id="97"/>
      <w:r w:rsidDel="00000000" w:rsidR="00000000" w:rsidRPr="00000000">
        <w:rPr>
          <w:rtl w:val="0"/>
        </w:rPr>
        <w:t xml:space="preserve">Scr: Tiện ích TH5</w:t>
      </w:r>
    </w:p>
    <w:sdt>
      <w:sdtPr>
        <w:lock w:val="contentLocked"/>
        <w:id w:val="-1458879995"/>
        <w:tag w:val="goog_rdk_27"/>
      </w:sdtPr>
      <w:sdtContent>
        <w:tbl>
          <w:tblPr>
            <w:tblStyle w:val="Table5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ind w:left="0" w:firstLine="0"/>
                  <w:rPr>
                    <w:rFonts w:ascii="Montserrat" w:cs="Montserrat" w:eastAsia="Montserrat" w:hAnsi="Montserrat"/>
                  </w:rPr>
                </w:pPr>
                <w:r w:rsidDel="00000000" w:rsidR="00000000" w:rsidRPr="00000000">
                  <w:rPr/>
                  <w:drawing>
                    <wp:inline distB="114300" distT="114300" distL="114300" distR="114300">
                      <wp:extent cx="2438400" cy="5283200"/>
                      <wp:effectExtent b="0" l="0" r="0" t="0"/>
                      <wp:docPr id="85"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bị VSD từ chối mở tài khoản (CVS)</w:t>
                </w:r>
                <w:r w:rsidDel="00000000" w:rsidR="00000000" w:rsidRPr="00000000">
                  <w:rPr>
                    <w:rFonts w:ascii="Montserrat" w:cs="Montserrat" w:eastAsia="Montserrat" w:hAnsi="Montserrat"/>
                    <w:rtl w:val="0"/>
                  </w:rPr>
                  <w:t xml:space="preserve">, và </w:t>
                </w:r>
                <w:r w:rsidDel="00000000" w:rsidR="00000000" w:rsidRPr="00000000">
                  <w:rPr>
                    <w:rFonts w:ascii="Montserrat" w:cs="Montserrat" w:eastAsia="Montserrat" w:hAnsi="Montserrat"/>
                    <w:b w:val="1"/>
                    <w:rtl w:val="0"/>
                  </w:rPr>
                  <w:t xml:space="preserve">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ind w:left="0" w:firstLine="0"/>
                  <w:rPr>
                    <w:rFonts w:ascii="Montserrat" w:cs="Montserrat" w:eastAsia="Montserrat" w:hAnsi="Montserra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đại diện của user (nhà đầu tư), lấy từ tài khoản MoMo.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Thông tin nhà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ind w:left="0" w:firstLine="0"/>
                  <w:rPr>
                    <w:rFonts w:ascii="Montserrat" w:cs="Montserrat" w:eastAsia="Montserrat" w:hAnsi="Montserrat"/>
                  </w:rPr>
                </w:pPr>
                <w:r w:rsidDel="00000000" w:rsidR="00000000" w:rsidRPr="00000000">
                  <w:rPr>
                    <w:rtl w:val="0"/>
                  </w:rPr>
                  <w:t xml:space="preserve">Banner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ind w:left="0" w:right="135.35433070866134" w:firstLine="0"/>
                  <w:jc w:val="both"/>
                  <w:rPr>
                    <w:rFonts w:ascii="Montserrat" w:cs="Montserrat" w:eastAsia="Montserrat" w:hAnsi="Montserrat"/>
                  </w:rPr>
                </w:pPr>
                <w:hyperlink w:anchor="_heading=h.vizzr4f3l5wb">
                  <w:r w:rsidDel="00000000" w:rsidR="00000000" w:rsidRPr="00000000">
                    <w:rPr>
                      <w:color w:val="1155cc"/>
                      <w:u w:val="single"/>
                      <w:rtl w:val="0"/>
                    </w:rPr>
                    <w:t xml:space="preserve">Banner cập nhật tài khoản</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Thông tin tài khoản đã mở với các công ty Quản lý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Tài khoản đã mở với công ty quỹ.</w:t>
                </w:r>
              </w:p>
            </w:tc>
          </w:tr>
        </w:tbl>
      </w:sdtContent>
    </w:sdt>
    <w:p w:rsidR="00000000" w:rsidDel="00000000" w:rsidP="00000000" w:rsidRDefault="00000000" w:rsidRPr="00000000" w14:paraId="00000851">
      <w:pPr>
        <w:pStyle w:val="Heading3"/>
        <w:ind w:left="0" w:firstLine="0"/>
        <w:rPr>
          <w:rFonts w:ascii="Montserrat" w:cs="Montserrat" w:eastAsia="Montserrat" w:hAnsi="Montserrat"/>
        </w:rPr>
      </w:pPr>
      <w:bookmarkStart w:colFirst="0" w:colLast="0" w:name="_heading=h.x1rizmb3x0r8" w:id="98"/>
      <w:bookmarkEnd w:id="98"/>
      <w:r w:rsidDel="00000000" w:rsidR="00000000" w:rsidRPr="00000000">
        <w:br w:type="page"/>
      </w:r>
      <w:r w:rsidDel="00000000" w:rsidR="00000000" w:rsidRPr="00000000">
        <w:rPr>
          <w:rtl w:val="0"/>
        </w:rPr>
      </w:r>
    </w:p>
    <w:p w:rsidR="00000000" w:rsidDel="00000000" w:rsidP="00000000" w:rsidRDefault="00000000" w:rsidRPr="00000000" w14:paraId="00000852">
      <w:pPr>
        <w:pStyle w:val="Heading4"/>
        <w:numPr>
          <w:ilvl w:val="2"/>
          <w:numId w:val="75"/>
        </w:numPr>
        <w:ind w:left="708.6614173228347" w:hanging="150"/>
        <w:rPr/>
      </w:pPr>
      <w:bookmarkStart w:colFirst="0" w:colLast="0" w:name="_heading=h.bdcy4ufyokg" w:id="99"/>
      <w:bookmarkEnd w:id="99"/>
      <w:r w:rsidDel="00000000" w:rsidR="00000000" w:rsidRPr="00000000">
        <w:rPr>
          <w:rtl w:val="0"/>
        </w:rPr>
        <w:t xml:space="preserve">Scr: Tiện ích TH6</w:t>
      </w:r>
    </w:p>
    <w:sdt>
      <w:sdtPr>
        <w:lock w:val="contentLocked"/>
        <w:id w:val="798018921"/>
        <w:tag w:val="goog_rdk_28"/>
      </w:sdtPr>
      <w:sdtContent>
        <w:tbl>
          <w:tblPr>
            <w:tblStyle w:val="Table5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ind w:left="0" w:firstLine="0"/>
                  <w:rPr>
                    <w:rFonts w:ascii="Montserrat" w:cs="Montserrat" w:eastAsia="Montserrat" w:hAnsi="Montserrat"/>
                  </w:rPr>
                </w:pPr>
                <w:r w:rsidDel="00000000" w:rsidR="00000000" w:rsidRPr="00000000">
                  <w:rPr/>
                  <w:drawing>
                    <wp:inline distB="114300" distT="114300" distL="114300" distR="114300">
                      <wp:extent cx="2438400" cy="5283200"/>
                      <wp:effectExtent b="0" l="0" r="0" t="0"/>
                      <wp:docPr id="49"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trong trường hợp user </w:t>
                </w:r>
                <w:r w:rsidDel="00000000" w:rsidR="00000000" w:rsidRPr="00000000">
                  <w:rPr>
                    <w:rFonts w:ascii="Montserrat" w:cs="Montserrat" w:eastAsia="Montserrat" w:hAnsi="Montserrat"/>
                    <w:b w:val="1"/>
                    <w:rtl w:val="0"/>
                  </w:rPr>
                  <w:t xml:space="preserve">bị VSD từ chối mở tài khoản (CVS)</w:t>
                </w:r>
                <w:r w:rsidDel="00000000" w:rsidR="00000000" w:rsidRPr="00000000">
                  <w:rPr>
                    <w:rFonts w:ascii="Montserrat" w:cs="Montserrat" w:eastAsia="Montserrat" w:hAnsi="Montserrat"/>
                    <w:rtl w:val="0"/>
                  </w:rPr>
                  <w:t xml:space="preserve">, và </w:t>
                </w:r>
                <w:r w:rsidDel="00000000" w:rsidR="00000000" w:rsidRPr="00000000">
                  <w:rPr>
                    <w:rFonts w:ascii="Montserrat" w:cs="Montserrat" w:eastAsia="Montserrat" w:hAnsi="Montserrat"/>
                    <w:b w:val="1"/>
                    <w:rtl w:val="0"/>
                  </w:rPr>
                  <w:t xml:space="preserve">không có tài khoản cũ</w:t>
                </w:r>
                <w:r w:rsidDel="00000000" w:rsidR="00000000" w:rsidRPr="00000000">
                  <w:rPr>
                    <w:rFonts w:ascii="Montserrat" w:cs="Montserrat" w:eastAsia="Montserrat" w:hAnsi="Montserrat"/>
                    <w:rtl w:val="0"/>
                  </w:rPr>
                  <w:t xml:space="preserve"> (tài khoản với các công ty quỹ cũ).</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ind w:left="0" w:firstLine="0"/>
                  <w:rPr>
                    <w:rFonts w:ascii="Montserrat" w:cs="Montserrat" w:eastAsia="Montserrat" w:hAnsi="Montserra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đại diện của user (nhà đầu tư), lấy từ tài khoản MoMo.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ind w:left="0" w:firstLine="0"/>
                  <w:rPr>
                    <w:rFonts w:ascii="Montserrat" w:cs="Montserrat" w:eastAsia="Montserrat" w:hAnsi="Montserra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Thông tin nhà đầu tư.</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rPr/>
                </w:pPr>
                <w:r w:rsidDel="00000000" w:rsidR="00000000" w:rsidRPr="00000000">
                  <w:rPr>
                    <w:rtl w:val="0"/>
                  </w:rPr>
                  <w:t xml:space="preserve">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ind w:right="135.35433070866134"/>
                  <w:jc w:val="both"/>
                  <w:rPr/>
                </w:pPr>
                <w:hyperlink w:anchor="_heading=h.vizzr4f3l5wb">
                  <w:r w:rsidDel="00000000" w:rsidR="00000000" w:rsidRPr="00000000">
                    <w:rPr>
                      <w:color w:val="1155cc"/>
                      <w:u w:val="single"/>
                      <w:rtl w:val="0"/>
                    </w:rPr>
                    <w:t xml:space="preserve">Banner cập nhật tài khoản</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Cẩm nang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Cẩm nang.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Hướng dẫn gửi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Hướng dẫn gửi phản hồi.</w:t>
                </w:r>
              </w:p>
            </w:tc>
          </w:tr>
        </w:tbl>
      </w:sdtContent>
    </w:sdt>
    <w:p w:rsidR="00000000" w:rsidDel="00000000" w:rsidP="00000000" w:rsidRDefault="00000000" w:rsidRPr="00000000" w14:paraId="00000874">
      <w:pPr>
        <w:pStyle w:val="Heading3"/>
        <w:ind w:left="0" w:firstLine="0"/>
        <w:rPr>
          <w:rFonts w:ascii="Montserrat" w:cs="Montserrat" w:eastAsia="Montserrat" w:hAnsi="Montserrat"/>
        </w:rPr>
      </w:pPr>
      <w:bookmarkStart w:colFirst="0" w:colLast="0" w:name="_heading=h.3z81n84wnfpx" w:id="100"/>
      <w:bookmarkEnd w:id="100"/>
      <w:r w:rsidDel="00000000" w:rsidR="00000000" w:rsidRPr="00000000">
        <w:br w:type="page"/>
      </w:r>
      <w:r w:rsidDel="00000000" w:rsidR="00000000" w:rsidRPr="00000000">
        <w:rPr>
          <w:rtl w:val="0"/>
        </w:rPr>
      </w:r>
    </w:p>
    <w:p w:rsidR="00000000" w:rsidDel="00000000" w:rsidP="00000000" w:rsidRDefault="00000000" w:rsidRPr="00000000" w14:paraId="00000875">
      <w:pPr>
        <w:pStyle w:val="Heading4"/>
        <w:numPr>
          <w:ilvl w:val="2"/>
          <w:numId w:val="75"/>
        </w:numPr>
        <w:ind w:left="708.6614173228347" w:hanging="150"/>
        <w:rPr/>
      </w:pPr>
      <w:bookmarkStart w:colFirst="0" w:colLast="0" w:name="_heading=h.cz3snrt5vg3p" w:id="101"/>
      <w:bookmarkEnd w:id="101"/>
      <w:r w:rsidDel="00000000" w:rsidR="00000000" w:rsidRPr="00000000">
        <w:rPr>
          <w:rtl w:val="0"/>
        </w:rPr>
        <w:t xml:space="preserve">Scr: Thông tin nhà đầu tư</w:t>
      </w:r>
    </w:p>
    <w:sdt>
      <w:sdtPr>
        <w:lock w:val="contentLocked"/>
        <w:id w:val="-103088720"/>
        <w:tag w:val="goog_rdk_29"/>
      </w:sdtPr>
      <w:sdtContent>
        <w:tbl>
          <w:tblPr>
            <w:tblStyle w:val="Table5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7099300"/>
                      <wp:effectExtent b="0" l="0" r="0" t="0"/>
                      <wp:docPr id="35"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2438400" cy="7099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block User Profile trong màn hinh Tiện ích.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nhà đầu tư của user (CUST_NO)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Cổ phần Chứng khoán CV</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tạo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tài khoản được tạo trong Core (ACCO_STR_DATE)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định danh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họ và tên user (</w:t>
                </w:r>
                <w:r w:rsidDel="00000000" w:rsidR="00000000" w:rsidRPr="00000000">
                  <w:rPr>
                    <w:rFonts w:ascii="Montserrat" w:cs="Montserrat" w:eastAsia="Montserrat" w:hAnsi="Montserrat"/>
                    <w:rtl w:val="0"/>
                  </w:rPr>
                  <w:t xml:space="preserve">CUST_FAMILY_NAME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CUST_GIVEN_NAME</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giới tính user (CUST_GENDER)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sinh user (</w:t>
                </w:r>
                <w:r w:rsidDel="00000000" w:rsidR="00000000" w:rsidRPr="00000000">
                  <w:rPr>
                    <w:rFonts w:ascii="Montserrat" w:cs="Montserrat" w:eastAsia="Montserrat" w:hAnsi="Montserrat"/>
                    <w:rtl w:val="0"/>
                  </w:rPr>
                  <w:t xml:space="preserve">CUST_DOB</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CMND/CCCD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số CCCD của user (ID_NUMBER)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cấp CCCD (</w:t>
                </w:r>
                <w:r w:rsidDel="00000000" w:rsidR="00000000" w:rsidRPr="00000000">
                  <w:rPr>
                    <w:rFonts w:ascii="Montserrat" w:cs="Montserrat" w:eastAsia="Montserrat" w:hAnsi="Montserrat"/>
                    <w:rtl w:val="0"/>
                  </w:rPr>
                  <w:t xml:space="preserve">ISSUE_DATE</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Nơi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nơi cấp CCCD (</w:t>
                </w:r>
                <w:r w:rsidDel="00000000" w:rsidR="00000000" w:rsidRPr="00000000">
                  <w:rPr>
                    <w:rFonts w:ascii="Montserrat" w:cs="Montserrat" w:eastAsia="Montserrat" w:hAnsi="Montserrat"/>
                    <w:rtl w:val="0"/>
                  </w:rPr>
                  <w:t xml:space="preserve">ISSUE_LOCATION_CD</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liên hệ</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số điện thoại của user (MOBILE_NO)</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Địa chỉ thường trú</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rtl w:val="0"/>
                  </w:rPr>
                  <w:t xml:space="preserve">Hiển thị địa chỉ thường trú (</w:t>
                </w:r>
                <w:r w:rsidDel="00000000" w:rsidR="00000000" w:rsidRPr="00000000">
                  <w:rPr>
                    <w:rFonts w:ascii="Montserrat" w:cs="Montserrat" w:eastAsia="Montserrat" w:hAnsi="Montserrat"/>
                    <w:rtl w:val="0"/>
                  </w:rPr>
                  <w:t xml:space="preserve">PERMANENT_ADDRESS</w:t>
                </w:r>
                <w:r w:rsidDel="00000000" w:rsidR="00000000" w:rsidRPr="00000000">
                  <w:rPr>
                    <w:rFonts w:ascii="Montserrat" w:cs="Montserrat" w:eastAsia="Montserrat" w:hAnsi="Montserrat"/>
                    <w:b w:val="1"/>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email (</w:t>
                </w:r>
                <w:r w:rsidDel="00000000" w:rsidR="00000000" w:rsidRPr="00000000">
                  <w:rPr>
                    <w:rFonts w:ascii="Montserrat" w:cs="Montserrat" w:eastAsia="Montserrat" w:hAnsi="Montserrat"/>
                    <w:rtl w:val="0"/>
                  </w:rPr>
                  <w:t xml:space="preserve">EMAIL_ADRS</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Hợp đồng mở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w:t>
                </w:r>
                <w:hyperlink w:anchor="_heading=h.97w1s11r46t5">
                  <w:r w:rsidDel="00000000" w:rsidR="00000000" w:rsidRPr="00000000">
                    <w:rPr>
                      <w:rFonts w:ascii="Montserrat" w:cs="Montserrat" w:eastAsia="Montserrat" w:hAnsi="Montserrat"/>
                      <w:color w:val="1155cc"/>
                      <w:u w:val="single"/>
                      <w:rtl w:val="0"/>
                    </w:rPr>
                    <w:t xml:space="preserve">màn hình Hợp đồng</w:t>
                  </w:r>
                </w:hyperlink>
                <w:r w:rsidDel="00000000" w:rsidR="00000000" w:rsidRPr="00000000">
                  <w:rPr>
                    <w:rFonts w:ascii="Montserrat" w:cs="Montserrat" w:eastAsia="Montserrat" w:hAnsi="Montserrat"/>
                    <w:rtl w:val="0"/>
                  </w:rPr>
                  <w:t xml:space="preserve"> với file PDF hợp đồng mở tài khoản của user.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khoản và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file PDF điều khoản và điều kiện của user với CVS.</w:t>
                </w:r>
              </w:p>
            </w:tc>
          </w:tr>
        </w:tbl>
      </w:sdtContent>
    </w:sdt>
    <w:p w:rsidR="00000000" w:rsidDel="00000000" w:rsidP="00000000" w:rsidRDefault="00000000" w:rsidRPr="00000000" w14:paraId="000008B8">
      <w:pPr>
        <w:pStyle w:val="Heading4"/>
        <w:numPr>
          <w:ilvl w:val="2"/>
          <w:numId w:val="75"/>
        </w:numPr>
        <w:ind w:left="708.6614173228347" w:hanging="150"/>
        <w:rPr/>
      </w:pPr>
      <w:bookmarkStart w:colFirst="0" w:colLast="0" w:name="_heading=h.gykpmswbvcrd" w:id="102"/>
      <w:bookmarkEnd w:id="102"/>
      <w:r w:rsidDel="00000000" w:rsidR="00000000" w:rsidRPr="00000000">
        <w:rPr>
          <w:rtl w:val="0"/>
        </w:rPr>
        <w:t xml:space="preserve">Scr: Thông tin nhà đầu tư (trường hợp tài khoản bị từ chối)</w:t>
      </w:r>
    </w:p>
    <w:sdt>
      <w:sdtPr>
        <w:lock w:val="contentLocked"/>
        <w:id w:val="1313370355"/>
        <w:tag w:val="goog_rdk_30"/>
      </w:sdtPr>
      <w:sdtContent>
        <w:tbl>
          <w:tblPr>
            <w:tblStyle w:val="Table5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73"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có tài khoản mới (CVS) bị VSD từ chối, bấm vào block User Profile trong màn hinh Tiện ích.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nhà đầu tư</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w:t>
                </w:r>
                <w:hyperlink w:anchor="_heading=h.inqs0oa92eiy">
                  <w:r w:rsidDel="00000000" w:rsidR="00000000" w:rsidRPr="00000000">
                    <w:rPr>
                      <w:rFonts w:ascii="Montserrat" w:cs="Montserrat" w:eastAsia="Montserrat" w:hAnsi="Montserrat"/>
                      <w:color w:val="1155cc"/>
                      <w:u w:val="single"/>
                      <w:rtl w:val="0"/>
                    </w:rPr>
                    <w:t xml:space="preserve">Banner Cập nhật tài khoản</w:t>
                  </w:r>
                </w:hyperlink>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tài khoản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nhà đầu tư của user (CUST_NO)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Cổ phần Chứng khoán CV</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tạo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tài khoản được tạo trong Core (ACCO_STR_DATE)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định danh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họ và tên user (</w:t>
                </w:r>
                <w:r w:rsidDel="00000000" w:rsidR="00000000" w:rsidRPr="00000000">
                  <w:rPr>
                    <w:rFonts w:ascii="Montserrat" w:cs="Montserrat" w:eastAsia="Montserrat" w:hAnsi="Montserrat"/>
                    <w:rtl w:val="0"/>
                  </w:rPr>
                  <w:t xml:space="preserve">CUST_FAMILY_NAME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CUST_GIVEN_NAME</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giới tính user (CUST_GENDER)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sinh user (</w:t>
                </w:r>
                <w:r w:rsidDel="00000000" w:rsidR="00000000" w:rsidRPr="00000000">
                  <w:rPr>
                    <w:rFonts w:ascii="Montserrat" w:cs="Montserrat" w:eastAsia="Montserrat" w:hAnsi="Montserrat"/>
                    <w:rtl w:val="0"/>
                  </w:rPr>
                  <w:t xml:space="preserve">CUST_DOB</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CMND/CCCD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số CCCD của user (ID_NUMBER)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cấp CCCD (</w:t>
                </w:r>
                <w:r w:rsidDel="00000000" w:rsidR="00000000" w:rsidRPr="00000000">
                  <w:rPr>
                    <w:rFonts w:ascii="Montserrat" w:cs="Montserrat" w:eastAsia="Montserrat" w:hAnsi="Montserrat"/>
                    <w:rtl w:val="0"/>
                  </w:rPr>
                  <w:t xml:space="preserve">ISSUE_DATE</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Nơi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nơi cấp CCCD (</w:t>
                </w:r>
                <w:r w:rsidDel="00000000" w:rsidR="00000000" w:rsidRPr="00000000">
                  <w:rPr>
                    <w:rFonts w:ascii="Montserrat" w:cs="Montserrat" w:eastAsia="Montserrat" w:hAnsi="Montserrat"/>
                    <w:rtl w:val="0"/>
                  </w:rPr>
                  <w:t xml:space="preserve">ISSUE_LOCATION_CD</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liên hệ</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số điện thoại của user (MOBILE_NO)</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Địa chỉ thường trú</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rtl w:val="0"/>
                  </w:rPr>
                  <w:t xml:space="preserve">Hiển thị địa chỉ thường trú (</w:t>
                </w:r>
                <w:r w:rsidDel="00000000" w:rsidR="00000000" w:rsidRPr="00000000">
                  <w:rPr>
                    <w:rFonts w:ascii="Montserrat" w:cs="Montserrat" w:eastAsia="Montserrat" w:hAnsi="Montserrat"/>
                    <w:rtl w:val="0"/>
                  </w:rPr>
                  <w:t xml:space="preserve">PERMANENT_ADDRESS</w:t>
                </w:r>
                <w:r w:rsidDel="00000000" w:rsidR="00000000" w:rsidRPr="00000000">
                  <w:rPr>
                    <w:rFonts w:ascii="Montserrat" w:cs="Montserrat" w:eastAsia="Montserrat" w:hAnsi="Montserrat"/>
                    <w:b w:val="1"/>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email (</w:t>
                </w:r>
                <w:r w:rsidDel="00000000" w:rsidR="00000000" w:rsidRPr="00000000">
                  <w:rPr>
                    <w:rFonts w:ascii="Montserrat" w:cs="Montserrat" w:eastAsia="Montserrat" w:hAnsi="Montserrat"/>
                    <w:rtl w:val="0"/>
                  </w:rPr>
                  <w:t xml:space="preserve">EMAIL_ADRS</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Hợp đồng mở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w:t>
                </w:r>
                <w:hyperlink w:anchor="_heading=h.97w1s11r46t5">
                  <w:r w:rsidDel="00000000" w:rsidR="00000000" w:rsidRPr="00000000">
                    <w:rPr>
                      <w:rFonts w:ascii="Montserrat" w:cs="Montserrat" w:eastAsia="Montserrat" w:hAnsi="Montserrat"/>
                      <w:color w:val="1155cc"/>
                      <w:u w:val="single"/>
                      <w:rtl w:val="0"/>
                    </w:rPr>
                    <w:t xml:space="preserve">màn hình Hợp đồng</w:t>
                  </w:r>
                </w:hyperlink>
                <w:r w:rsidDel="00000000" w:rsidR="00000000" w:rsidRPr="00000000">
                  <w:rPr>
                    <w:rFonts w:ascii="Montserrat" w:cs="Montserrat" w:eastAsia="Montserrat" w:hAnsi="Montserrat"/>
                    <w:rtl w:val="0"/>
                  </w:rPr>
                  <w:t xml:space="preserve"> với file PDF hợp đồng mở tài khoản của user.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Điều khoản và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ind w:left="0" w:right="135.35433070866134" w:firstLine="0"/>
                  <w:jc w:val="both"/>
                  <w:rPr/>
                </w:pPr>
                <w:r w:rsidDel="00000000" w:rsidR="00000000" w:rsidRPr="00000000">
                  <w:rPr>
                    <w:rFonts w:ascii="Montserrat" w:cs="Montserrat" w:eastAsia="Montserrat" w:hAnsi="Montserrat"/>
                    <w:rtl w:val="0"/>
                  </w:rPr>
                  <w:t xml:space="preserve">Sau khi click, hiển thị file PDF điều khoản và điều kiện của user với CVS</w:t>
                </w:r>
                <w:r w:rsidDel="00000000" w:rsidR="00000000" w:rsidRPr="00000000">
                  <w:rPr>
                    <w:rtl w:val="0"/>
                  </w:rPr>
                  <w:t xml:space="preserve">:</w:t>
                </w:r>
              </w:p>
              <w:p w:rsidR="00000000" w:rsidDel="00000000" w:rsidP="00000000" w:rsidRDefault="00000000" w:rsidRPr="00000000" w14:paraId="000008FE">
                <w:pPr>
                  <w:widowControl w:val="0"/>
                  <w:ind w:left="0" w:right="135.35433070866134" w:firstLine="0"/>
                  <w:jc w:val="both"/>
                  <w:rPr/>
                </w:pPr>
                <w:hyperlink r:id="rId74">
                  <w:r w:rsidDel="00000000" w:rsidR="00000000" w:rsidRPr="00000000">
                    <w:rPr>
                      <w:color w:val="1155cc"/>
                      <w:u w:val="single"/>
                      <w:rtl w:val="0"/>
                    </w:rPr>
                    <w:t xml:space="preserve">https://docs.google.com/document/d/1humdtP2ZXiz-iWOvpaBcuH-VOPyNN8mK/edit</w:t>
                  </w:r>
                </w:hyperlink>
                <w:r w:rsidDel="00000000" w:rsidR="00000000" w:rsidRPr="00000000">
                  <w:rPr>
                    <w:rtl w:val="0"/>
                  </w:rPr>
                  <w:br w:type="textWrapping"/>
                </w:r>
              </w:p>
            </w:tc>
          </w:tr>
        </w:tbl>
      </w:sdtContent>
    </w:sdt>
    <w:p w:rsidR="00000000" w:rsidDel="00000000" w:rsidP="00000000" w:rsidRDefault="00000000" w:rsidRPr="00000000" w14:paraId="000008FF">
      <w:pPr>
        <w:pStyle w:val="Heading4"/>
        <w:numPr>
          <w:ilvl w:val="2"/>
          <w:numId w:val="75"/>
        </w:numPr>
        <w:ind w:left="708.6614173228347" w:hanging="150"/>
        <w:rPr/>
      </w:pPr>
      <w:bookmarkStart w:colFirst="0" w:colLast="0" w:name="_heading=h.97w1s11r46t5" w:id="103"/>
      <w:bookmarkEnd w:id="103"/>
      <w:r w:rsidDel="00000000" w:rsidR="00000000" w:rsidRPr="00000000">
        <w:rPr>
          <w:rtl w:val="0"/>
        </w:rPr>
        <w:t xml:space="preserve">Scr: Hợp đồng mở tài khoản</w:t>
      </w:r>
    </w:p>
    <w:sdt>
      <w:sdtPr>
        <w:lock w:val="contentLocked"/>
        <w:id w:val="34775448"/>
        <w:tag w:val="goog_rdk_31"/>
      </w:sdtPr>
      <w:sdtContent>
        <w:tbl>
          <w:tblPr>
            <w:tblStyle w:val="Table56"/>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34" name="image118.png"/>
                      <a:graphic>
                        <a:graphicData uri="http://schemas.openxmlformats.org/drawingml/2006/picture">
                          <pic:pic>
                            <pic:nvPicPr>
                              <pic:cNvPr id="0" name="image118.png"/>
                              <pic:cNvPicPr preferRelativeResize="0"/>
                            </pic:nvPicPr>
                            <pic:blipFill>
                              <a:blip r:embed="rId75"/>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mục Hợp đồng mở tài khoản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Hợp đồng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file PDF hợp đồng mở tài khoản của user theo link (</w:t>
                </w:r>
                <w:r w:rsidDel="00000000" w:rsidR="00000000" w:rsidRPr="00000000">
                  <w:rPr>
                    <w:rFonts w:ascii="Montserrat" w:cs="Montserrat" w:eastAsia="Montserrat" w:hAnsi="Montserrat"/>
                    <w:rtl w:val="0"/>
                  </w:rPr>
                  <w:t xml:space="preserve">CONTRACT_LINK</w:t>
                </w:r>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090F">
      <w:pPr>
        <w:pStyle w:val="Heading3"/>
        <w:ind w:left="0" w:firstLine="0"/>
        <w:rPr>
          <w:rFonts w:ascii="Montserrat" w:cs="Montserrat" w:eastAsia="Montserrat" w:hAnsi="Montserrat"/>
        </w:rPr>
      </w:pPr>
      <w:bookmarkStart w:colFirst="0" w:colLast="0" w:name="_heading=h.zfa5oc6bdk2z" w:id="104"/>
      <w:bookmarkEnd w:id="104"/>
      <w:r w:rsidDel="00000000" w:rsidR="00000000" w:rsidRPr="00000000">
        <w:br w:type="page"/>
      </w:r>
      <w:r w:rsidDel="00000000" w:rsidR="00000000" w:rsidRPr="00000000">
        <w:rPr>
          <w:rtl w:val="0"/>
        </w:rPr>
      </w:r>
    </w:p>
    <w:p w:rsidR="00000000" w:rsidDel="00000000" w:rsidP="00000000" w:rsidRDefault="00000000" w:rsidRPr="00000000" w14:paraId="00000910">
      <w:pPr>
        <w:pStyle w:val="Heading4"/>
        <w:numPr>
          <w:ilvl w:val="2"/>
          <w:numId w:val="75"/>
        </w:numPr>
        <w:ind w:left="708.6614173228347" w:hanging="150"/>
        <w:rPr/>
      </w:pPr>
      <w:bookmarkStart w:colFirst="0" w:colLast="0" w:name="_heading=h.qr5p3a9p1o3t" w:id="105"/>
      <w:bookmarkEnd w:id="105"/>
      <w:r w:rsidDel="00000000" w:rsidR="00000000" w:rsidRPr="00000000">
        <w:rPr>
          <w:rtl w:val="0"/>
        </w:rPr>
        <w:t xml:space="preserve">Bottomsheet Cập nhật mới</w:t>
      </w:r>
    </w:p>
    <w:sdt>
      <w:sdtPr>
        <w:lock w:val="contentLocked"/>
        <w:id w:val="-729670969"/>
        <w:tag w:val="goog_rdk_32"/>
      </w:sdtPr>
      <w:sdtContent>
        <w:tbl>
          <w:tblPr>
            <w:tblStyle w:val="Table57"/>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290"/>
            <w:gridCol w:w="3690"/>
            <w:tblGridChange w:id="0">
              <w:tblGrid>
                <w:gridCol w:w="4050"/>
                <w:gridCol w:w="1290"/>
                <w:gridCol w:w="369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994400"/>
                      <wp:effectExtent b="0" l="0" r="0" t="0"/>
                      <wp:docPr id="107" name="image121.png"/>
                      <a:graphic>
                        <a:graphicData uri="http://schemas.openxmlformats.org/drawingml/2006/picture">
                          <pic:pic>
                            <pic:nvPicPr>
                              <pic:cNvPr id="0" name="image121.png"/>
                              <pic:cNvPicPr preferRelativeResize="0"/>
                            </pic:nvPicPr>
                            <pic:blipFill>
                              <a:blip r:embed="rId76"/>
                              <a:srcRect b="0" l="0" r="0" t="0"/>
                              <a:stretch>
                                <a:fillRect/>
                              </a:stretch>
                            </pic:blipFill>
                            <pic:spPr>
                              <a:xfrm>
                                <a:off x="0" y="0"/>
                                <a:ext cx="2438400" cy="5994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Tìm hiểu thêm trong màn hình Tiện ích ở trường hợp 2 (TH2).</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Cập nhật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76" w:lineRule="auto"/>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Tại sao phải mở tài khoản mới?</w:t>
                </w:r>
              </w:p>
              <w:p w:rsidR="00000000" w:rsidDel="00000000" w:rsidP="00000000" w:rsidRDefault="00000000" w:rsidRPr="00000000" w14:paraId="00000923">
                <w:pPr>
                  <w:widowControl w:val="0"/>
                  <w:spacing w:line="276"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 thay đổi mô hình phân phối để đem lại cho bạn trải nghiệm tuyệt vời hơn. Giờ đây, thay vì mở nhiều tài khoản để mua các quỹ khác nhau, bạn chỉ cần mở một tài khoản duy nhất với Công ty Cổ phần Chứng khoán CV (CVS).</w:t>
                </w:r>
              </w:p>
              <w:p w:rsidR="00000000" w:rsidDel="00000000" w:rsidP="00000000" w:rsidRDefault="00000000" w:rsidRPr="00000000" w14:paraId="00000924">
                <w:pPr>
                  <w:widowControl w:val="0"/>
                  <w:numPr>
                    <w:ilvl w:val="0"/>
                    <w:numId w:val="107"/>
                  </w:numPr>
                  <w:spacing w:line="276"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Chỉ cần 1 phút để mở tài khoản miễn phí.</w:t>
                </w:r>
              </w:p>
              <w:p w:rsidR="00000000" w:rsidDel="00000000" w:rsidP="00000000" w:rsidRDefault="00000000" w:rsidRPr="00000000" w14:paraId="00000925">
                <w:pPr>
                  <w:widowControl w:val="0"/>
                  <w:numPr>
                    <w:ilvl w:val="0"/>
                    <w:numId w:val="107"/>
                  </w:numPr>
                  <w:spacing w:line="276"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an toàn, minh bạch và được bảo vệ quyền lợi bởi CVS.</w:t>
                </w:r>
              </w:p>
              <w:p w:rsidR="00000000" w:rsidDel="00000000" w:rsidP="00000000" w:rsidRDefault="00000000" w:rsidRPr="00000000" w14:paraId="00000926">
                <w:pPr>
                  <w:widowControl w:val="0"/>
                  <w:spacing w:line="276" w:lineRule="auto"/>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Giới thiệu CVS</w:t>
                </w:r>
              </w:p>
              <w:p w:rsidR="00000000" w:rsidDel="00000000" w:rsidP="00000000" w:rsidRDefault="00000000" w:rsidRPr="00000000" w14:paraId="00000927">
                <w:pPr>
                  <w:widowControl w:val="0"/>
                  <w:spacing w:line="276"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CVS là công ty chứng khoán được UBCKNN cấp Giấy phép thành lập và hoạt động hợp pháp tại Việt Nam (Giấy phép thành lập và hoạt động số 105/UBCK-GP ngày 25/03/2009; Giấy phép  điều chỉnh Giấy phép thành lập và hoạt động số 29/GPĐC-UBCK ngày 10/05/2024).</w:t>
                </w:r>
              </w:p>
              <w:p w:rsidR="00000000" w:rsidDel="00000000" w:rsidP="00000000" w:rsidRDefault="00000000" w:rsidRPr="00000000" w14:paraId="00000928">
                <w:pPr>
                  <w:widowControl w:val="0"/>
                  <w:spacing w:line="276" w:lineRule="auto"/>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Lưu ý về tài khoản cũ</w:t>
                </w:r>
              </w:p>
              <w:p w:rsidR="00000000" w:rsidDel="00000000" w:rsidP="00000000" w:rsidRDefault="00000000" w:rsidRPr="00000000" w14:paraId="00000929">
                <w:pPr>
                  <w:widowControl w:val="0"/>
                  <w:numPr>
                    <w:ilvl w:val="0"/>
                    <w:numId w:val="42"/>
                  </w:numPr>
                  <w:spacing w:line="276"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Tài khoản cũ sẽ không thể thực hiện giao dịch mua mới, nhưng bạn vẫn có thể bán chứng chỉ quỹ nếu cần.</w:t>
                </w:r>
              </w:p>
              <w:p w:rsidR="00000000" w:rsidDel="00000000" w:rsidP="00000000" w:rsidRDefault="00000000" w:rsidRPr="00000000" w14:paraId="0000092A">
                <w:pPr>
                  <w:widowControl w:val="0"/>
                  <w:numPr>
                    <w:ilvl w:val="0"/>
                    <w:numId w:val="42"/>
                  </w:numPr>
                  <w:spacing w:line="276"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vẫn có thể xem lại hợp đồng và thông tin các tài khoản cũ trong mục Tiện ích.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Mở tài khoản miễn phí</w:t>
                </w:r>
              </w:p>
            </w:tc>
          </w:tr>
        </w:tbl>
      </w:sdtContent>
    </w:sdt>
    <w:p w:rsidR="00000000" w:rsidDel="00000000" w:rsidP="00000000" w:rsidRDefault="00000000" w:rsidRPr="00000000" w14:paraId="0000092E">
      <w:pPr>
        <w:pStyle w:val="Heading3"/>
        <w:ind w:left="0" w:firstLine="0"/>
        <w:rPr>
          <w:rFonts w:ascii="Montserrat" w:cs="Montserrat" w:eastAsia="Montserrat" w:hAnsi="Montserrat"/>
        </w:rPr>
      </w:pPr>
      <w:bookmarkStart w:colFirst="0" w:colLast="0" w:name="_heading=h.lw438p802mj6" w:id="106"/>
      <w:bookmarkEnd w:id="106"/>
      <w:r w:rsidDel="00000000" w:rsidR="00000000" w:rsidRPr="00000000">
        <w:rPr>
          <w:rtl w:val="0"/>
        </w:rPr>
      </w:r>
    </w:p>
    <w:p w:rsidR="00000000" w:rsidDel="00000000" w:rsidP="00000000" w:rsidRDefault="00000000" w:rsidRPr="00000000" w14:paraId="0000092F">
      <w:pPr>
        <w:pStyle w:val="Heading3"/>
        <w:ind w:left="0" w:firstLine="0"/>
        <w:rPr>
          <w:rFonts w:ascii="Montserrat" w:cs="Montserrat" w:eastAsia="Montserrat" w:hAnsi="Montserrat"/>
        </w:rPr>
      </w:pPr>
      <w:bookmarkStart w:colFirst="0" w:colLast="0" w:name="_heading=h.dze25wuct05" w:id="107"/>
      <w:bookmarkEnd w:id="107"/>
      <w:r w:rsidDel="00000000" w:rsidR="00000000" w:rsidRPr="00000000">
        <w:br w:type="page"/>
      </w:r>
      <w:r w:rsidDel="00000000" w:rsidR="00000000" w:rsidRPr="00000000">
        <w:rPr>
          <w:rtl w:val="0"/>
        </w:rPr>
      </w:r>
    </w:p>
    <w:p w:rsidR="00000000" w:rsidDel="00000000" w:rsidP="00000000" w:rsidRDefault="00000000" w:rsidRPr="00000000" w14:paraId="00000930">
      <w:pPr>
        <w:pStyle w:val="Heading4"/>
        <w:numPr>
          <w:ilvl w:val="2"/>
          <w:numId w:val="75"/>
        </w:numPr>
        <w:ind w:left="708.6614173228347" w:hanging="150"/>
        <w:rPr/>
      </w:pPr>
      <w:bookmarkStart w:colFirst="0" w:colLast="0" w:name="_heading=h.dapcn7whjvv9" w:id="108"/>
      <w:bookmarkEnd w:id="108"/>
      <w:r w:rsidDel="00000000" w:rsidR="00000000" w:rsidRPr="00000000">
        <w:rPr>
          <w:rtl w:val="0"/>
        </w:rPr>
        <w:t xml:space="preserve">Scr: Tài khoản đã mở với công ty quỹ</w:t>
      </w:r>
    </w:p>
    <w:sdt>
      <w:sdtPr>
        <w:lock w:val="contentLocked"/>
        <w:id w:val="1244190524"/>
        <w:tag w:val="goog_rdk_33"/>
      </w:sdtPr>
      <w:sdtContent>
        <w:tbl>
          <w:tblPr>
            <w:tblStyle w:val="Table5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8"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mục Thông tin tài khoản đã mở với các công ty Quản lý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đã mở với công ty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sách công ty quỹ tương ứng với các tài khoản. Với mỗi tài khoản,hiển thị các thông tin: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Logo của công ty quản lý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Tên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Tên công ty quản lý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Chi tiết tài khoản tương ứng.</w:t>
                </w:r>
              </w:p>
            </w:tc>
          </w:tr>
        </w:tbl>
      </w:sdtContent>
    </w:sdt>
    <w:p w:rsidR="00000000" w:rsidDel="00000000" w:rsidP="00000000" w:rsidRDefault="00000000" w:rsidRPr="00000000" w14:paraId="00000949">
      <w:pPr>
        <w:pStyle w:val="Heading3"/>
        <w:ind w:left="0" w:firstLine="0"/>
        <w:rPr>
          <w:rFonts w:ascii="Montserrat" w:cs="Montserrat" w:eastAsia="Montserrat" w:hAnsi="Montserrat"/>
        </w:rPr>
      </w:pPr>
      <w:bookmarkStart w:colFirst="0" w:colLast="0" w:name="_heading=h.jnj4n1aujg1z" w:id="109"/>
      <w:bookmarkEnd w:id="109"/>
      <w:r w:rsidDel="00000000" w:rsidR="00000000" w:rsidRPr="00000000">
        <w:br w:type="page"/>
      </w:r>
      <w:r w:rsidDel="00000000" w:rsidR="00000000" w:rsidRPr="00000000">
        <w:rPr>
          <w:rtl w:val="0"/>
        </w:rPr>
      </w:r>
    </w:p>
    <w:p w:rsidR="00000000" w:rsidDel="00000000" w:rsidP="00000000" w:rsidRDefault="00000000" w:rsidRPr="00000000" w14:paraId="0000094A">
      <w:pPr>
        <w:pStyle w:val="Heading4"/>
        <w:numPr>
          <w:ilvl w:val="2"/>
          <w:numId w:val="75"/>
        </w:numPr>
        <w:ind w:left="708.6614173228347" w:hanging="150"/>
        <w:rPr/>
      </w:pPr>
      <w:bookmarkStart w:colFirst="0" w:colLast="0" w:name="_heading=h.upvxz0bhb12" w:id="110"/>
      <w:bookmarkEnd w:id="110"/>
      <w:r w:rsidDel="00000000" w:rsidR="00000000" w:rsidRPr="00000000">
        <w:rPr>
          <w:rtl w:val="0"/>
        </w:rPr>
        <w:t xml:space="preserve">Scr: Chi tiết tài khoản</w:t>
      </w:r>
    </w:p>
    <w:sdt>
      <w:sdtPr>
        <w:lock w:val="contentLocked"/>
        <w:id w:val="748176160"/>
        <w:tag w:val="goog_rdk_34"/>
      </w:sdtPr>
      <w:sdtContent>
        <w:tbl>
          <w:tblPr>
            <w:tblStyle w:val="Table5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145" name="image124.png"/>
                      <a:graphic>
                        <a:graphicData uri="http://schemas.openxmlformats.org/drawingml/2006/picture">
                          <pic:pic>
                            <pic:nvPicPr>
                              <pic:cNvPr id="0" name="image124.png"/>
                              <pic:cNvPicPr preferRelativeResize="0"/>
                            </pic:nvPicPr>
                            <pic:blipFill>
                              <a:blip r:embed="rId78"/>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một công ty quỹ ở màn hình Tài khoản đã mở với công ty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Nhóm thông tin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tên công ty quỹ tương ứng với tài khoản đã mở.</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 đầu tư</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mã nhà đầu tư tương ứng với tài khoản đã mở.</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tạo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tạo tài khoản.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Mục Xem/Tải hợp đồng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w:t>
                </w:r>
                <w:hyperlink w:anchor="_heading=h.97w1s11r46t5">
                  <w:r w:rsidDel="00000000" w:rsidR="00000000" w:rsidRPr="00000000">
                    <w:rPr>
                      <w:rFonts w:ascii="Montserrat" w:cs="Montserrat" w:eastAsia="Montserrat" w:hAnsi="Montserrat"/>
                      <w:color w:val="1155cc"/>
                      <w:u w:val="single"/>
                      <w:rtl w:val="0"/>
                    </w:rPr>
                    <w:t xml:space="preserve">màn hinh Hợp đồng</w:t>
                  </w:r>
                </w:hyperlink>
                <w:r w:rsidDel="00000000" w:rsidR="00000000" w:rsidRPr="00000000">
                  <w:rPr>
                    <w:rFonts w:ascii="Montserrat" w:cs="Montserrat" w:eastAsia="Montserrat" w:hAnsi="Montserrat"/>
                    <w:rtl w:val="0"/>
                  </w:rPr>
                  <w:t xml:space="preserve"> với file hợp đồng PDF của tài khoản tương ứng.</w:t>
                </w:r>
              </w:p>
            </w:tc>
          </w:tr>
        </w:tbl>
      </w:sdtContent>
    </w:sdt>
    <w:p w:rsidR="00000000" w:rsidDel="00000000" w:rsidP="00000000" w:rsidRDefault="00000000" w:rsidRPr="00000000" w14:paraId="00000966">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gwh1wy7l0b8w" w:id="111"/>
      <w:bookmarkEnd w:id="111"/>
      <w:r w:rsidDel="00000000" w:rsidR="00000000" w:rsidRPr="00000000">
        <w:rPr>
          <w:rFonts w:ascii="Montserrat" w:cs="Montserrat" w:eastAsia="Montserrat" w:hAnsi="Montserrat"/>
          <w:rtl w:val="0"/>
        </w:rPr>
        <w:t xml:space="preserve">Hiển thị sản phẩm</w:t>
      </w:r>
    </w:p>
    <w:p w:rsidR="00000000" w:rsidDel="00000000" w:rsidP="00000000" w:rsidRDefault="00000000" w:rsidRPr="00000000" w14:paraId="00000967">
      <w:pPr>
        <w:pStyle w:val="Heading3"/>
        <w:numPr>
          <w:ilvl w:val="1"/>
          <w:numId w:val="75"/>
        </w:numPr>
        <w:spacing w:before="0" w:beforeAutospacing="0"/>
        <w:ind w:left="992.1259842519685" w:hanging="360"/>
        <w:rPr/>
      </w:pPr>
      <w:bookmarkStart w:colFirst="0" w:colLast="0" w:name="_heading=h.ouqh4vf9ofzz" w:id="112"/>
      <w:bookmarkEnd w:id="112"/>
      <w:r w:rsidDel="00000000" w:rsidR="00000000" w:rsidRPr="00000000">
        <w:rPr>
          <w:rtl w:val="0"/>
        </w:rPr>
        <w:t xml:space="preserve">Tổng quan</w:t>
      </w:r>
    </w:p>
    <w:sdt>
      <w:sdtPr>
        <w:lock w:val="contentLocked"/>
        <w:id w:val="-885643146"/>
        <w:tag w:val="goog_rdk_36"/>
      </w:sdtPr>
      <w:sdtContent>
        <w:tbl>
          <w:tblPr>
            <w:tblStyle w:val="Table6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200"/>
            <w:tblGridChange w:id="0">
              <w:tblGrid>
                <w:gridCol w:w="1950"/>
                <w:gridCol w:w="7200"/>
              </w:tblGrid>
            </w:tblGridChange>
          </w:tblGrid>
          <w:tr>
            <w:trPr>
              <w:cantSplit w:val="0"/>
              <w:trHeight w:val="195" w:hRule="atLeast"/>
              <w:tblHeader w:val="0"/>
            </w:trPr>
            <w:tc>
              <w:tcPr/>
              <w:p w:rsidR="00000000" w:rsidDel="00000000" w:rsidP="00000000" w:rsidRDefault="00000000" w:rsidRPr="00000000" w14:paraId="00000968">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sản phẩm (thông tin quỹ, công ty quản lý quỹ)</w:t>
                </w:r>
              </w:p>
            </w:tc>
          </w:tr>
          <w:tr>
            <w:trPr>
              <w:cantSplit w:val="0"/>
              <w:tblHeader w:val="0"/>
            </w:trPr>
            <w:tc>
              <w:tcPr/>
              <w:p w:rsidR="00000000" w:rsidDel="00000000" w:rsidP="00000000" w:rsidRDefault="00000000" w:rsidRPr="00000000" w14:paraId="0000096A">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xem danh sách và thông tin chi tiết các quỹ, công ty quản lý quỹ. Khi nhà đầu tư chọn một quỹ, hệ thống sẽ hiển thị đầy đủ thông tin về quỹ đó.</w:t>
                </w:r>
              </w:p>
            </w:tc>
          </w:tr>
          <w:tr>
            <w:trPr>
              <w:cantSplit w:val="0"/>
              <w:tblHeader w:val="0"/>
            </w:trPr>
            <w:tc>
              <w:tcPr/>
              <w:p w:rsidR="00000000" w:rsidDel="00000000" w:rsidP="00000000" w:rsidRDefault="00000000" w:rsidRPr="00000000" w14:paraId="0000096C">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96E">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numPr>
                    <w:ilvl w:val="0"/>
                    <w:numId w:val="95"/>
                  </w:numPr>
                  <w:spacing w:line="360" w:lineRule="auto"/>
                  <w:ind w:left="425.19685039370046" w:hanging="360"/>
                  <w:rPr>
                    <w:u w:val="none"/>
                  </w:rPr>
                </w:pPr>
                <w:r w:rsidDel="00000000" w:rsidR="00000000" w:rsidRPr="00000000">
                  <w:rPr>
                    <w:rFonts w:ascii="Montserrat" w:cs="Montserrat" w:eastAsia="Montserrat" w:hAnsi="Montserrat"/>
                    <w:b w:val="1"/>
                    <w:rtl w:val="0"/>
                  </w:rPr>
                  <w:t xml:space="preserve">Danh sách quỹ:</w:t>
                </w:r>
                <w:r w:rsidDel="00000000" w:rsidR="00000000" w:rsidRPr="00000000">
                  <w:rPr>
                    <w:rFonts w:ascii="Montserrat" w:cs="Montserrat" w:eastAsia="Montserrat" w:hAnsi="Montserrat"/>
                    <w:rtl w:val="0"/>
                  </w:rPr>
                  <w:t xml:space="preserve"> User truy cập phần Trang chủ &gt; Top tăng trưởng (Xem tất cả).</w:t>
                </w:r>
              </w:p>
              <w:p w:rsidR="00000000" w:rsidDel="00000000" w:rsidP="00000000" w:rsidRDefault="00000000" w:rsidRPr="00000000" w14:paraId="00000970">
                <w:pPr>
                  <w:widowControl w:val="0"/>
                  <w:numPr>
                    <w:ilvl w:val="0"/>
                    <w:numId w:val="95"/>
                  </w:numPr>
                  <w:spacing w:line="360" w:lineRule="auto"/>
                  <w:ind w:left="425.19685039370046" w:hanging="360"/>
                </w:pPr>
                <w:r w:rsidDel="00000000" w:rsidR="00000000" w:rsidRPr="00000000">
                  <w:rPr>
                    <w:rFonts w:ascii="Montserrat" w:cs="Montserrat" w:eastAsia="Montserrat" w:hAnsi="Montserrat"/>
                    <w:b w:val="1"/>
                    <w:rtl w:val="0"/>
                  </w:rPr>
                  <w:t xml:space="preserve">Chi tiết quỹ:</w:t>
                </w:r>
                <w:r w:rsidDel="00000000" w:rsidR="00000000" w:rsidRPr="00000000">
                  <w:rPr>
                    <w:rFonts w:ascii="Montserrat" w:cs="Montserrat" w:eastAsia="Montserrat" w:hAnsi="Montserrat"/>
                    <w:rtl w:val="0"/>
                  </w:rPr>
                  <w:t xml:space="preserve"> User truy cập vào 1 quỹ để xem thông tin chi tiết.</w:t>
                </w:r>
              </w:p>
              <w:p w:rsidR="00000000" w:rsidDel="00000000" w:rsidP="00000000" w:rsidRDefault="00000000" w:rsidRPr="00000000" w14:paraId="00000971">
                <w:pPr>
                  <w:widowControl w:val="0"/>
                  <w:numPr>
                    <w:ilvl w:val="0"/>
                    <w:numId w:val="95"/>
                  </w:numPr>
                  <w:spacing w:line="360" w:lineRule="auto"/>
                  <w:ind w:left="425.19685039370046" w:hanging="360"/>
                  <w:rPr>
                    <w:u w:val="none"/>
                  </w:rPr>
                </w:pPr>
                <w:r w:rsidDel="00000000" w:rsidR="00000000" w:rsidRPr="00000000">
                  <w:rPr>
                    <w:rFonts w:ascii="Montserrat" w:cs="Montserrat" w:eastAsia="Montserrat" w:hAnsi="Montserrat"/>
                    <w:b w:val="1"/>
                    <w:rtl w:val="0"/>
                  </w:rPr>
                  <w:t xml:space="preserve">Chi tiết công ty quản lý quỹ: </w:t>
                </w:r>
                <w:r w:rsidDel="00000000" w:rsidR="00000000" w:rsidRPr="00000000">
                  <w:rPr>
                    <w:rFonts w:ascii="Montserrat" w:cs="Montserrat" w:eastAsia="Montserrat" w:hAnsi="Montserrat"/>
                    <w:rtl w:val="0"/>
                  </w:rPr>
                  <w:t xml:space="preserve">User truy cập vào 1 quỹ &gt; Công ty quản lý quỹ.</w:t>
                </w:r>
              </w:p>
            </w:tc>
          </w:tr>
          <w:tr>
            <w:trPr>
              <w:cantSplit w:val="0"/>
              <w:tblHeader w:val="0"/>
            </w:trPr>
            <w:tc>
              <w:tcPr/>
              <w:p w:rsidR="00000000" w:rsidDel="00000000" w:rsidP="00000000" w:rsidRDefault="00000000" w:rsidRPr="00000000" w14:paraId="0000097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đã đăng nhập vào miniapp.</w:t>
                </w:r>
              </w:p>
              <w:p w:rsidR="00000000" w:rsidDel="00000000" w:rsidP="00000000" w:rsidRDefault="00000000" w:rsidRPr="00000000" w14:paraId="00000974">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Hệ thống có dữ liệu về danh sách công ty quỹ, quỹ.</w:t>
                </w:r>
              </w:p>
            </w:tc>
          </w:tr>
          <w:tr>
            <w:trPr>
              <w:cantSplit w:val="0"/>
              <w:trHeight w:val="1605" w:hRule="atLeast"/>
              <w:tblHeader w:val="0"/>
            </w:trPr>
            <w:tc>
              <w:tcPr/>
              <w:p w:rsidR="00000000" w:rsidDel="00000000" w:rsidP="00000000" w:rsidRDefault="00000000" w:rsidRPr="00000000" w14:paraId="00000975">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danh sách các quỹ.</w:t>
                </w:r>
              </w:p>
              <w:p w:rsidR="00000000" w:rsidDel="00000000" w:rsidP="00000000" w:rsidRDefault="00000000" w:rsidRPr="00000000" w14:paraId="00000977">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thông tin chi tiết của từng quỹ.</w:t>
                </w:r>
              </w:p>
              <w:p w:rsidR="00000000" w:rsidDel="00000000" w:rsidP="00000000" w:rsidRDefault="00000000" w:rsidRPr="00000000" w14:paraId="00000978">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thông tin chi tiết của công ty quản lý quỹ liên quan đến quỹ đã chọn.</w:t>
                </w:r>
              </w:p>
            </w:tc>
          </w:tr>
          <w:tr>
            <w:trPr>
              <w:cantSplit w:val="0"/>
              <w:tblHeader w:val="0"/>
            </w:trPr>
            <w:tc>
              <w:tcPr/>
              <w:p w:rsidR="00000000" w:rsidDel="00000000" w:rsidP="00000000" w:rsidRDefault="00000000" w:rsidRPr="00000000" w14:paraId="0000097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Không có dữ liệu quỹ:  Hiển thị “</w:t>
                </w:r>
                <w:sdt>
                  <w:sdtPr>
                    <w:id w:val="-1061956426"/>
                    <w:tag w:val="goog_rdk_35"/>
                  </w:sdtPr>
                  <w:sdtContent>
                    <w:commentRangeStart w:id="3"/>
                  </w:sdtContent>
                </w:sdt>
                <w:r w:rsidDel="00000000" w:rsidR="00000000" w:rsidRPr="00000000">
                  <w:rPr>
                    <w:rFonts w:ascii="Montserrat" w:cs="Montserrat" w:eastAsia="Montserrat" w:hAnsi="Montserrat"/>
                    <w:rtl w:val="0"/>
                  </w:rPr>
                  <w:t xml:space="preserve">Danh sách quỹ hiện chưa có sẵn, vui lòng thử lại sau.</w:t>
                </w:r>
                <w:commentRangeEnd w:id="3"/>
                <w:r w:rsidDel="00000000" w:rsidR="00000000" w:rsidRPr="00000000">
                  <w:commentReference w:id="3"/>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97B">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Lỗi khi tải danh sách/quỹ cụ thể: Hiển thị “Không thể tải dữ liệu, vui lòng kiểm tra kết nối mạng.”</w:t>
                </w:r>
              </w:p>
            </w:tc>
          </w:tr>
          <w:tr>
            <w:trPr>
              <w:cantSplit w:val="0"/>
              <w:trHeight w:val="549.9609375" w:hRule="atLeast"/>
              <w:tblHeader w:val="0"/>
            </w:trPr>
            <w:tc>
              <w:tcPr/>
              <w:p w:rsidR="00000000" w:rsidDel="00000000" w:rsidP="00000000" w:rsidRDefault="00000000" w:rsidRPr="00000000" w14:paraId="0000097C">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97E">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97F">
      <w:pPr>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rtl w:val="0"/>
        </w:rPr>
        <w:t xml:space="preserve">Danh sách các trường thông tin (sheet Công ty Quỹ, Quỹ): </w:t>
      </w:r>
      <w:hyperlink r:id="rId79">
        <w:r w:rsidDel="00000000" w:rsidR="00000000" w:rsidRPr="00000000">
          <w:rPr>
            <w:rFonts w:ascii="Montserrat" w:cs="Montserrat" w:eastAsia="Montserrat" w:hAnsi="Montserrat"/>
            <w:i w:val="1"/>
            <w:color w:val="0000ee"/>
            <w:u w:val="single"/>
            <w:rtl w:val="0"/>
          </w:rPr>
          <w:t xml:space="preserve">[CCQ] Danh sách thông tin</w:t>
        </w:r>
      </w:hyperlink>
      <w:r w:rsidDel="00000000" w:rsidR="00000000" w:rsidRPr="00000000">
        <w:br w:type="page"/>
      </w:r>
      <w:r w:rsidDel="00000000" w:rsidR="00000000" w:rsidRPr="00000000">
        <w:rPr>
          <w:rtl w:val="0"/>
        </w:rPr>
      </w:r>
    </w:p>
    <w:p w:rsidR="00000000" w:rsidDel="00000000" w:rsidP="00000000" w:rsidRDefault="00000000" w:rsidRPr="00000000" w14:paraId="00000980">
      <w:pPr>
        <w:pStyle w:val="Heading3"/>
        <w:numPr>
          <w:ilvl w:val="1"/>
          <w:numId w:val="75"/>
        </w:numPr>
        <w:spacing w:after="0" w:before="0" w:lineRule="auto"/>
        <w:ind w:left="992.1259842519685" w:hanging="360"/>
        <w:rPr/>
      </w:pPr>
      <w:bookmarkStart w:colFirst="0" w:colLast="0" w:name="_heading=h.ngxusqfkummo" w:id="113"/>
      <w:bookmarkEnd w:id="113"/>
      <w:r w:rsidDel="00000000" w:rsidR="00000000" w:rsidRPr="00000000">
        <w:rPr>
          <w:rtl w:val="0"/>
        </w:rPr>
        <w:t xml:space="preserve">Mô tả chi tiết</w:t>
      </w:r>
    </w:p>
    <w:p w:rsidR="00000000" w:rsidDel="00000000" w:rsidP="00000000" w:rsidRDefault="00000000" w:rsidRPr="00000000" w14:paraId="00000981">
      <w:pPr>
        <w:pStyle w:val="Heading4"/>
        <w:numPr>
          <w:ilvl w:val="2"/>
          <w:numId w:val="75"/>
        </w:numPr>
        <w:spacing w:before="0" w:lineRule="auto"/>
        <w:ind w:left="708.6614173228347" w:hanging="150"/>
        <w:rPr/>
      </w:pPr>
      <w:bookmarkStart w:colFirst="0" w:colLast="0" w:name="_heading=h.fj6ie5aqce7y" w:id="114"/>
      <w:bookmarkEnd w:id="114"/>
      <w:r w:rsidDel="00000000" w:rsidR="00000000" w:rsidRPr="00000000">
        <w:rPr>
          <w:rtl w:val="0"/>
        </w:rPr>
        <w:t xml:space="preserve">Scr: Danh sách quỹ</w:t>
      </w:r>
    </w:p>
    <w:tbl>
      <w:tblPr>
        <w:tblStyle w:val="Table61"/>
        <w:tblW w:w="91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1410"/>
        <w:gridCol w:w="4440"/>
        <w:tblGridChange w:id="0">
          <w:tblGrid>
            <w:gridCol w:w="3315"/>
            <w:gridCol w:w="1410"/>
            <w:gridCol w:w="4440"/>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71675" cy="4267200"/>
                  <wp:effectExtent b="0" l="0" r="0" t="0"/>
                  <wp:docPr id="36"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các quỹ đầu tư (quỹ có trạng thái Active). User có thể lọc theo loại quỹ. Danh sách quỹ được sắp xếp theo</w:t>
            </w:r>
            <w:r w:rsidDel="00000000" w:rsidR="00000000" w:rsidRPr="00000000">
              <w:rPr>
                <w:rFonts w:ascii="Montserrat" w:cs="Montserrat" w:eastAsia="Montserrat" w:hAnsi="Montserrat"/>
                <w:rtl w:val="0"/>
              </w:rPr>
              <w:t xml:space="preserve"> hiệu suất </w:t>
            </w:r>
            <w:r w:rsidDel="00000000" w:rsidR="00000000" w:rsidRPr="00000000">
              <w:rPr>
                <w:rFonts w:ascii="Montserrat" w:cs="Montserrat" w:eastAsia="Montserrat" w:hAnsi="Montserrat"/>
                <w:rtl w:val="0"/>
              </w:rPr>
              <w:t xml:space="preserve">(droplist tăng trưởng: mặc định là so với đầu năm) từ cao đến thấp.</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sách quỹ.</w:t>
            </w:r>
          </w:p>
          <w:p w:rsidR="00000000" w:rsidDel="00000000" w:rsidP="00000000" w:rsidRDefault="00000000" w:rsidRPr="00000000" w14:paraId="0000098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Nút Back để quay lại màn hình trước đó.</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Filter loại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Tab</w:t>
            </w:r>
            <w:r w:rsidDel="00000000" w:rsidR="00000000" w:rsidRPr="00000000">
              <w:rPr>
                <w:rFonts w:ascii="Montserrat" w:cs="Montserrat" w:eastAsia="Montserrat" w:hAnsi="Montserrat"/>
                <w:rtl w:val="0"/>
              </w:rPr>
              <w:t xml:space="preserve"> lọc theo 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Fonts w:ascii="Montserrat" w:cs="Montserrat" w:eastAsia="Montserrat" w:hAnsi="Montserrat"/>
                <w:rtl w:val="0"/>
              </w:rPr>
              <w:t xml:space="preserve">): Tất cả, Quỹ cân bằng, Quỹ cổ phiếu, Quỹ trái phiếu.</w:t>
            </w:r>
          </w:p>
          <w:p w:rsidR="00000000" w:rsidDel="00000000" w:rsidP="00000000" w:rsidRDefault="00000000" w:rsidRPr="00000000" w14:paraId="0000099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Chỉ một tab có thể được chọn tại một thời điểm.</w:t>
              <w:tab/>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Filter công ty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các công ty quỹ có trạng thái (</w:t>
            </w:r>
            <w:r w:rsidDel="00000000" w:rsidR="00000000" w:rsidRPr="00000000">
              <w:rPr>
                <w:rFonts w:ascii="Montserrat" w:cs="Montserrat" w:eastAsia="Montserrat" w:hAnsi="Montserrat"/>
                <w:i w:val="1"/>
                <w:color w:val="9900ff"/>
                <w:rtl w:val="0"/>
              </w:rPr>
              <w:t xml:space="preserve">company_status</w:t>
            </w:r>
            <w:r w:rsidDel="00000000" w:rsidR="00000000" w:rsidRPr="00000000">
              <w:rPr>
                <w:rFonts w:ascii="Montserrat" w:cs="Montserrat" w:eastAsia="Montserrat" w:hAnsi="Montserrat"/>
                <w:rtl w:val="0"/>
              </w:rPr>
              <w:t xml:space="preserve">) active. Với mỗi công ty, hiển thị logo &amp; mã công ty quỹ (</w:t>
            </w:r>
            <w:r w:rsidDel="00000000" w:rsidR="00000000" w:rsidRPr="00000000">
              <w:rPr>
                <w:rFonts w:ascii="Montserrat" w:cs="Montserrat" w:eastAsia="Montserrat" w:hAnsi="Montserrat"/>
                <w:i w:val="1"/>
                <w:color w:val="9900ff"/>
                <w:rtl w:val="0"/>
              </w:rPr>
              <w:t xml:space="preserve">company_code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99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Mặc định chọn "Tất cả". Khi chọn một công ty, chỉ hiển thị quỹ thuộc công ty đó.</w:t>
              <w:tab/>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sách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quỹ theo bộ lọc đã chọn:</w:t>
            </w:r>
          </w:p>
          <w:p w:rsidR="00000000" w:rsidDel="00000000" w:rsidP="00000000" w:rsidRDefault="00000000" w:rsidRPr="00000000" w14:paraId="0000099D">
            <w:pPr>
              <w:widowControl w:val="0"/>
              <w:numPr>
                <w:ilvl w:val="0"/>
                <w:numId w:val="25"/>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Hiển thị theo thứ tự giảm dần từ trên xuống dưới (theo droplist tăng trưởng đã chọn - </w:t>
            </w:r>
            <w:r w:rsidDel="00000000" w:rsidR="00000000" w:rsidRPr="00000000">
              <w:rPr>
                <w:rtl w:val="0"/>
              </w:rPr>
              <w:t xml:space="preserve">mặc định là So với đầu năm, nếu trùng % thì sắp xếp theo Mã quỹ theo thứ tự A-Z.)</w:t>
            </w:r>
            <w:r w:rsidDel="00000000" w:rsidR="00000000" w:rsidRPr="00000000">
              <w:rPr>
                <w:rtl w:val="0"/>
              </w:rPr>
            </w:r>
          </w:p>
          <w:p w:rsidR="00000000" w:rsidDel="00000000" w:rsidP="00000000" w:rsidRDefault="00000000" w:rsidRPr="00000000" w14:paraId="0000099E">
            <w:pPr>
              <w:widowControl w:val="0"/>
              <w:numPr>
                <w:ilvl w:val="0"/>
                <w:numId w:val="25"/>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số lượng &gt; 20, mặc định show 20 item, nếu user kéo xuống load thêm thì hiển thị thêm 20 item.</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Mỗi item trong danh sách quỹ, hiển thị các thông tin:</w:t>
            </w:r>
          </w:p>
          <w:p w:rsidR="00000000" w:rsidDel="00000000" w:rsidP="00000000" w:rsidRDefault="00000000" w:rsidRPr="00000000" w14:paraId="000009A2">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Logo công ty quỹ:</w:t>
            </w:r>
            <w:r w:rsidDel="00000000" w:rsidR="00000000" w:rsidRPr="00000000">
              <w:rPr>
                <w:rFonts w:ascii="Montserrat" w:cs="Montserrat" w:eastAsia="Montserrat" w:hAnsi="Montserrat"/>
                <w:color w:val="9900ff"/>
                <w:rtl w:val="0"/>
              </w:rPr>
              <w:t xml:space="preserve"> </w:t>
            </w:r>
            <w:r w:rsidDel="00000000" w:rsidR="00000000" w:rsidRPr="00000000">
              <w:rPr>
                <w:rFonts w:ascii="Montserrat" w:cs="Montserrat" w:eastAsia="Montserrat" w:hAnsi="Montserrat"/>
                <w:i w:val="1"/>
                <w:color w:val="9900ff"/>
                <w:rtl w:val="0"/>
              </w:rPr>
              <w:t xml:space="preserve">logo</w:t>
            </w:r>
          </w:p>
          <w:p w:rsidR="00000000" w:rsidDel="00000000" w:rsidP="00000000" w:rsidRDefault="00000000" w:rsidRPr="00000000" w14:paraId="000009A3">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tl w:val="0"/>
              </w:rPr>
            </w:r>
          </w:p>
          <w:p w:rsidR="00000000" w:rsidDel="00000000" w:rsidP="00000000" w:rsidRDefault="00000000" w:rsidRPr="00000000" w14:paraId="000009A4">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tl w:val="0"/>
              </w:rPr>
            </w:r>
          </w:p>
          <w:p w:rsidR="00000000" w:rsidDel="00000000" w:rsidP="00000000" w:rsidRDefault="00000000" w:rsidRPr="00000000" w14:paraId="000009A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Chi tiết quỹ tương ứng.</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So với phiên trước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So sánh hiệu suất (%) với phiên trước.</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9A9">
            <w:pPr>
              <w:widowControl w:val="0"/>
              <w:numPr>
                <w:ilvl w:val="0"/>
                <w:numId w:val="60"/>
              </w:numPr>
              <w:spacing w:line="360" w:lineRule="auto"/>
              <w:ind w:left="720" w:right="135.35433070866134" w:hanging="360"/>
              <w:jc w:val="both"/>
              <w:rPr>
                <w:rFonts w:ascii="Montserrat" w:cs="Montserrat" w:eastAsia="Montserrat" w:hAnsi="Montserrat"/>
                <w:u w:val="none"/>
              </w:rPr>
            </w:pPr>
            <w:r w:rsidDel="00000000" w:rsidR="00000000" w:rsidRPr="00000000">
              <w:rPr>
                <w:rtl w:val="0"/>
              </w:rPr>
              <w:t xml:space="preserve">Nếu bằng hoặc lớn hơn 0: hiển thị dấu “</w:t>
            </w:r>
            <w:r w:rsidDel="00000000" w:rsidR="00000000" w:rsidRPr="00000000">
              <w:rPr>
                <w:b w:val="1"/>
                <w:color w:val="188038"/>
                <w:rtl w:val="0"/>
              </w:rPr>
              <w:t xml:space="preserve">+</w:t>
            </w:r>
            <w:r w:rsidDel="00000000" w:rsidR="00000000" w:rsidRPr="00000000">
              <w:rPr>
                <w:rtl w:val="0"/>
              </w:rPr>
              <w:t xml:space="preserve">” </w:t>
            </w:r>
            <w:r w:rsidDel="00000000" w:rsidR="00000000" w:rsidRPr="00000000">
              <w:rPr>
                <w:b w:val="1"/>
                <w:color w:val="188038"/>
                <w:rtl w:val="0"/>
              </w:rPr>
              <w:t xml:space="preserve">phần trăm</w:t>
            </w:r>
            <w:r w:rsidDel="00000000" w:rsidR="00000000" w:rsidRPr="00000000">
              <w:rPr>
                <w:rtl w:val="0"/>
              </w:rPr>
              <w:t xml:space="preserve"> (màu xanh).</w:t>
            </w:r>
          </w:p>
          <w:p w:rsidR="00000000" w:rsidDel="00000000" w:rsidP="00000000" w:rsidRDefault="00000000" w:rsidRPr="00000000" w14:paraId="000009AA">
            <w:pPr>
              <w:widowControl w:val="0"/>
              <w:numPr>
                <w:ilvl w:val="0"/>
                <w:numId w:val="60"/>
              </w:numPr>
              <w:spacing w:line="360" w:lineRule="auto"/>
              <w:ind w:left="720" w:right="135.35433070866134" w:hanging="360"/>
              <w:jc w:val="both"/>
              <w:rPr>
                <w:rFonts w:ascii="Montserrat" w:cs="Montserrat" w:eastAsia="Montserrat" w:hAnsi="Montserrat"/>
                <w:u w:val="none"/>
              </w:rPr>
            </w:pPr>
            <w:r w:rsidDel="00000000" w:rsidR="00000000" w:rsidRPr="00000000">
              <w:rPr>
                <w:rtl w:val="0"/>
              </w:rPr>
              <w:t xml:space="preserve">Nếu nhỏ hơn 0: hiển thị dấu “</w:t>
            </w:r>
            <w:r w:rsidDel="00000000" w:rsidR="00000000" w:rsidRPr="00000000">
              <w:rPr>
                <w:b w:val="1"/>
                <w:color w:val="cc0000"/>
                <w:rtl w:val="0"/>
              </w:rPr>
              <w:t xml:space="preserve">-</w:t>
            </w:r>
            <w:r w:rsidDel="00000000" w:rsidR="00000000" w:rsidRPr="00000000">
              <w:rPr>
                <w:rtl w:val="0"/>
              </w:rPr>
              <w:t xml:space="preserve">” </w:t>
            </w:r>
            <w:r w:rsidDel="00000000" w:rsidR="00000000" w:rsidRPr="00000000">
              <w:rPr>
                <w:b w:val="1"/>
                <w:color w:val="cc0000"/>
                <w:rtl w:val="0"/>
              </w:rPr>
              <w:t xml:space="preserve">phần trăm</w:t>
            </w:r>
            <w:r w:rsidDel="00000000" w:rsidR="00000000" w:rsidRPr="00000000">
              <w:rPr>
                <w:rtl w:val="0"/>
              </w:rPr>
              <w:t xml:space="preserve"> (màu đỏ).</w:t>
            </w:r>
          </w:p>
          <w:p w:rsidR="00000000" w:rsidDel="00000000" w:rsidP="00000000" w:rsidRDefault="00000000" w:rsidRPr="00000000" w14:paraId="000009A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Giá trị ph</w:t>
            </w:r>
            <w:r w:rsidDel="00000000" w:rsidR="00000000" w:rsidRPr="00000000">
              <w:rPr>
                <w:rtl w:val="0"/>
              </w:rPr>
              <w:t xml:space="preserve">ần trăm </w:t>
            </w:r>
            <w:r w:rsidDel="00000000" w:rsidR="00000000" w:rsidRPr="00000000">
              <w:rPr>
                <w:rFonts w:ascii="Montserrat" w:cs="Montserrat" w:eastAsia="Montserrat" w:hAnsi="Montserrat"/>
                <w:rtl w:val="0"/>
              </w:rPr>
              <w:t xml:space="preserve">được tính theo công thức: </w:t>
            </w:r>
            <w:r w:rsidDel="00000000" w:rsidR="00000000" w:rsidRPr="00000000">
              <w:rPr>
                <w:rFonts w:ascii="Montserrat" w:cs="Montserrat" w:eastAsia="Montserrat" w:hAnsi="Montserrat"/>
                <w:i w:val="1"/>
                <w:rtl w:val="0"/>
              </w:rPr>
              <w:t xml:space="preserve">(NAV hiện tại - NAV phiên trước)/NAV phiên trước *100%</w:t>
            </w: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after="0" w:before="0" w:line="24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71675" cy="4267200"/>
                  <wp:effectExtent b="0" l="0" r="0" t="0"/>
                  <wp:docPr id="42"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1971675" cy="426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Droplist Tăng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Mặc định hiển thị: So với đầu năm.</w:t>
            </w:r>
          </w:p>
          <w:p w:rsidR="00000000" w:rsidDel="00000000" w:rsidP="00000000" w:rsidRDefault="00000000" w:rsidRPr="00000000" w14:paraId="000009A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mũi tên, hiển thị bottomsheet cho phép chọn mốc thời gian:</w:t>
            </w:r>
          </w:p>
          <w:p w:rsidR="00000000" w:rsidDel="00000000" w:rsidP="00000000" w:rsidRDefault="00000000" w:rsidRPr="00000000" w14:paraId="000009B0">
            <w:pPr>
              <w:widowControl w:val="0"/>
              <w:numPr>
                <w:ilvl w:val="0"/>
                <w:numId w:val="14"/>
              </w:numPr>
              <w:spacing w:line="360" w:lineRule="auto"/>
              <w:ind w:left="425.19685039370046" w:right="135.35433070866134" w:hanging="283.46456692913335"/>
              <w:jc w:val="both"/>
              <w:rPr>
                <w:rFonts w:ascii="Montserrat" w:cs="Montserrat" w:eastAsia="Montserrat" w:hAnsi="Montserrat"/>
              </w:rPr>
            </w:pPr>
            <w:r w:rsidDel="00000000" w:rsidR="00000000" w:rsidRPr="00000000">
              <w:rPr>
                <w:rFonts w:ascii="Montserrat" w:cs="Montserrat" w:eastAsia="Montserrat" w:hAnsi="Montserrat"/>
                <w:rtl w:val="0"/>
              </w:rPr>
              <w:t xml:space="preserve">So với đầu năm: Giá trị được lấy từ field </w:t>
            </w:r>
            <w:r w:rsidDel="00000000" w:rsidR="00000000" w:rsidRPr="00000000">
              <w:rPr>
                <w:rFonts w:ascii="Montserrat" w:cs="Montserrat" w:eastAsia="Montserrat" w:hAnsi="Montserrat"/>
                <w:i w:val="1"/>
                <w:color w:val="9900ff"/>
                <w:rtl w:val="0"/>
              </w:rPr>
              <w:t xml:space="preserve">ytd_growth</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(mặc định hiển thị cột này trong bảng Danh sách quỹ)</w:t>
            </w:r>
          </w:p>
          <w:p w:rsidR="00000000" w:rsidDel="00000000" w:rsidP="00000000" w:rsidRDefault="00000000" w:rsidRPr="00000000" w14:paraId="000009B1">
            <w:pPr>
              <w:widowControl w:val="0"/>
              <w:numPr>
                <w:ilvl w:val="0"/>
                <w:numId w:val="14"/>
              </w:numPr>
              <w:spacing w:line="360" w:lineRule="auto"/>
              <w:ind w:left="425.19685039370046" w:right="135.35433070866134" w:hanging="283.46456692913335"/>
              <w:jc w:val="both"/>
              <w:rPr>
                <w:rFonts w:ascii="Montserrat" w:cs="Montserrat" w:eastAsia="Montserrat" w:hAnsi="Montserrat"/>
              </w:rPr>
            </w:pPr>
            <w:r w:rsidDel="00000000" w:rsidR="00000000" w:rsidRPr="00000000">
              <w:rPr>
                <w:rFonts w:ascii="Montserrat" w:cs="Montserrat" w:eastAsia="Montserrat" w:hAnsi="Montserrat"/>
                <w:rtl w:val="0"/>
              </w:rPr>
              <w:t xml:space="preserve">So với 6 tháng trước: Giá trị được lấy từ field </w:t>
            </w:r>
            <w:r w:rsidDel="00000000" w:rsidR="00000000" w:rsidRPr="00000000">
              <w:rPr>
                <w:rFonts w:ascii="Montserrat" w:cs="Montserrat" w:eastAsia="Montserrat" w:hAnsi="Montserrat"/>
                <w:i w:val="1"/>
                <w:color w:val="9900ff"/>
                <w:rtl w:val="0"/>
              </w:rPr>
              <w:t xml:space="preserve">6m_growth</w:t>
            </w:r>
            <w:r w:rsidDel="00000000" w:rsidR="00000000" w:rsidRPr="00000000">
              <w:rPr>
                <w:rtl w:val="0"/>
              </w:rPr>
            </w:r>
          </w:p>
          <w:p w:rsidR="00000000" w:rsidDel="00000000" w:rsidP="00000000" w:rsidRDefault="00000000" w:rsidRPr="00000000" w14:paraId="000009B2">
            <w:pPr>
              <w:widowControl w:val="0"/>
              <w:numPr>
                <w:ilvl w:val="0"/>
                <w:numId w:val="14"/>
              </w:numPr>
              <w:spacing w:line="360" w:lineRule="auto"/>
              <w:ind w:left="425.19685039370046" w:right="135.35433070866134" w:hanging="283.46456692913335"/>
              <w:jc w:val="both"/>
              <w:rPr>
                <w:rFonts w:ascii="Montserrat" w:cs="Montserrat" w:eastAsia="Montserrat" w:hAnsi="Montserrat"/>
              </w:rPr>
            </w:pPr>
            <w:r w:rsidDel="00000000" w:rsidR="00000000" w:rsidRPr="00000000">
              <w:rPr>
                <w:rFonts w:ascii="Montserrat" w:cs="Montserrat" w:eastAsia="Montserrat" w:hAnsi="Montserrat"/>
                <w:rtl w:val="0"/>
              </w:rPr>
              <w:t xml:space="preserve">So với 1 năm trước: Giá trị được lấy từ field </w:t>
            </w:r>
            <w:r w:rsidDel="00000000" w:rsidR="00000000" w:rsidRPr="00000000">
              <w:rPr>
                <w:rFonts w:ascii="Montserrat" w:cs="Montserrat" w:eastAsia="Montserrat" w:hAnsi="Montserrat"/>
                <w:i w:val="1"/>
                <w:color w:val="9900ff"/>
                <w:rtl w:val="0"/>
              </w:rPr>
              <w:t xml:space="preserve">return_1y</w:t>
            </w:r>
            <w:r w:rsidDel="00000000" w:rsidR="00000000" w:rsidRPr="00000000">
              <w:rPr>
                <w:rtl w:val="0"/>
              </w:rPr>
            </w:r>
          </w:p>
          <w:p w:rsidR="00000000" w:rsidDel="00000000" w:rsidP="00000000" w:rsidRDefault="00000000" w:rsidRPr="00000000" w14:paraId="000009B3">
            <w:pPr>
              <w:widowControl w:val="0"/>
              <w:numPr>
                <w:ilvl w:val="0"/>
                <w:numId w:val="14"/>
              </w:numPr>
              <w:spacing w:line="360" w:lineRule="auto"/>
              <w:ind w:left="425.19685039370046" w:right="135.35433070866134" w:hanging="283.46456692913335"/>
              <w:jc w:val="both"/>
              <w:rPr>
                <w:rFonts w:ascii="Montserrat" w:cs="Montserrat" w:eastAsia="Montserrat" w:hAnsi="Montserrat"/>
              </w:rPr>
            </w:pPr>
            <w:r w:rsidDel="00000000" w:rsidR="00000000" w:rsidRPr="00000000">
              <w:rPr>
                <w:rFonts w:ascii="Montserrat" w:cs="Montserrat" w:eastAsia="Montserrat" w:hAnsi="Montserrat"/>
                <w:rtl w:val="0"/>
              </w:rPr>
              <w:t xml:space="preserve">Trung bình 3 năm: Giá trị được lấy từ field </w:t>
            </w:r>
            <w:r w:rsidDel="00000000" w:rsidR="00000000" w:rsidRPr="00000000">
              <w:rPr>
                <w:rFonts w:ascii="Montserrat" w:cs="Montserrat" w:eastAsia="Montserrat" w:hAnsi="Montserrat"/>
                <w:i w:val="1"/>
                <w:color w:val="9900ff"/>
                <w:rtl w:val="0"/>
              </w:rPr>
              <w:t xml:space="preserve">cagr_3y</w:t>
            </w:r>
            <w:r w:rsidDel="00000000" w:rsidR="00000000" w:rsidRPr="00000000">
              <w:rPr>
                <w:rtl w:val="0"/>
              </w:rPr>
            </w:r>
          </w:p>
          <w:p w:rsidR="00000000" w:rsidDel="00000000" w:rsidP="00000000" w:rsidRDefault="00000000" w:rsidRPr="00000000" w14:paraId="000009B4">
            <w:pPr>
              <w:widowControl w:val="0"/>
              <w:numPr>
                <w:ilvl w:val="0"/>
                <w:numId w:val="14"/>
              </w:numPr>
              <w:spacing w:line="360" w:lineRule="auto"/>
              <w:ind w:left="425.19685039370046" w:right="135.35433070866134" w:hanging="283.46456692913335"/>
              <w:jc w:val="both"/>
              <w:rPr>
                <w:rFonts w:ascii="Montserrat" w:cs="Montserrat" w:eastAsia="Montserrat" w:hAnsi="Montserrat"/>
              </w:rPr>
            </w:pPr>
            <w:r w:rsidDel="00000000" w:rsidR="00000000" w:rsidRPr="00000000">
              <w:rPr>
                <w:rFonts w:ascii="Montserrat" w:cs="Montserrat" w:eastAsia="Montserrat" w:hAnsi="Montserrat"/>
                <w:rtl w:val="0"/>
              </w:rPr>
              <w:t xml:space="preserve">Trung bình 5 năm: Giá trị được lấy từ field </w:t>
            </w:r>
            <w:r w:rsidDel="00000000" w:rsidR="00000000" w:rsidRPr="00000000">
              <w:rPr>
                <w:rFonts w:ascii="Montserrat" w:cs="Montserrat" w:eastAsia="Montserrat" w:hAnsi="Montserrat"/>
                <w:i w:val="1"/>
                <w:color w:val="9900ff"/>
                <w:rtl w:val="0"/>
              </w:rPr>
              <w:t xml:space="preserve">cagr_5y</w:t>
            </w:r>
            <w:r w:rsidDel="00000000" w:rsidR="00000000" w:rsidRPr="00000000">
              <w:rPr>
                <w:rtl w:val="0"/>
              </w:rPr>
            </w:r>
          </w:p>
          <w:p w:rsidR="00000000" w:rsidDel="00000000" w:rsidP="00000000" w:rsidRDefault="00000000" w:rsidRPr="00000000" w14:paraId="000009B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giá trị m</w:t>
            </w:r>
            <w:r w:rsidDel="00000000" w:rsidR="00000000" w:rsidRPr="00000000">
              <w:rPr>
                <w:rFonts w:ascii="Montserrat" w:cs="Montserrat" w:eastAsia="Montserrat" w:hAnsi="Montserrat"/>
                <w:rtl w:val="0"/>
              </w:rPr>
              <w:t xml:space="preserve">àu xanh nếu tăng, màu đỏ nếu giảm.</w:t>
            </w:r>
          </w:p>
          <w:p w:rsidR="00000000" w:rsidDel="00000000" w:rsidP="00000000" w:rsidRDefault="00000000" w:rsidRPr="00000000" w14:paraId="000009B6">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9B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Bottomsheet Chọn mốc thời gian: Khi chọn “Xác nhận”, mốc được chọn sẽ hiển thị thay thế cho cột tăng trưởng hiện tại.</w:t>
            </w:r>
          </w:p>
        </w:tc>
      </w:tr>
    </w:tbl>
    <w:p w:rsidR="00000000" w:rsidDel="00000000" w:rsidP="00000000" w:rsidRDefault="00000000" w:rsidRPr="00000000" w14:paraId="000009B8">
      <w:pPr>
        <w:pStyle w:val="Heading3"/>
        <w:ind w:left="0" w:firstLine="0"/>
        <w:rPr>
          <w:rFonts w:ascii="Montserrat" w:cs="Montserrat" w:eastAsia="Montserrat" w:hAnsi="Montserrat"/>
        </w:rPr>
      </w:pPr>
      <w:bookmarkStart w:colFirst="0" w:colLast="0" w:name="_heading=h.4bslye3rj5su" w:id="115"/>
      <w:bookmarkEnd w:id="115"/>
      <w:r w:rsidDel="00000000" w:rsidR="00000000" w:rsidRPr="00000000">
        <w:br w:type="page"/>
      </w:r>
      <w:r w:rsidDel="00000000" w:rsidR="00000000" w:rsidRPr="00000000">
        <w:rPr>
          <w:rtl w:val="0"/>
        </w:rPr>
      </w:r>
    </w:p>
    <w:p w:rsidR="00000000" w:rsidDel="00000000" w:rsidP="00000000" w:rsidRDefault="00000000" w:rsidRPr="00000000" w14:paraId="000009B9">
      <w:pPr>
        <w:pStyle w:val="Heading4"/>
        <w:numPr>
          <w:ilvl w:val="2"/>
          <w:numId w:val="75"/>
        </w:numPr>
        <w:ind w:left="708.6614173228347" w:hanging="150"/>
        <w:rPr/>
      </w:pPr>
      <w:bookmarkStart w:colFirst="0" w:colLast="0" w:name="_heading=h.gwhl37v8i32a" w:id="116"/>
      <w:bookmarkEnd w:id="116"/>
      <w:r w:rsidDel="00000000" w:rsidR="00000000" w:rsidRPr="00000000">
        <w:rPr>
          <w:rtl w:val="0"/>
        </w:rPr>
        <w:t xml:space="preserve">Scr: Chi tiết quỹ</w:t>
      </w:r>
    </w:p>
    <w:sdt>
      <w:sdtPr>
        <w:lock w:val="contentLocked"/>
        <w:id w:val="-1719245742"/>
        <w:tag w:val="goog_rdk_38"/>
      </w:sdtPr>
      <w:sdtContent>
        <w:tbl>
          <w:tblPr>
            <w:tblStyle w:val="Table6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549900"/>
                      <wp:effectExtent b="0" l="0" r="0" t="0"/>
                      <wp:docPr id="23"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2438400" cy="5549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vào 1 quỹ để xem thông tin chi tiết.</w:t>
                </w:r>
              </w:p>
              <w:p w:rsidR="00000000" w:rsidDel="00000000" w:rsidP="00000000" w:rsidRDefault="00000000" w:rsidRPr="00000000" w14:paraId="000009B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Có thể chọn từ màn hình:</w:t>
                </w:r>
              </w:p>
              <w:p w:rsidR="00000000" w:rsidDel="00000000" w:rsidP="00000000" w:rsidRDefault="00000000" w:rsidRPr="00000000" w14:paraId="000009C0">
                <w:pPr>
                  <w:widowControl w:val="0"/>
                  <w:numPr>
                    <w:ilvl w:val="0"/>
                    <w:numId w:val="55"/>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Danh sách quỹ</w:t>
                </w:r>
              </w:p>
              <w:p w:rsidR="00000000" w:rsidDel="00000000" w:rsidP="00000000" w:rsidRDefault="00000000" w:rsidRPr="00000000" w14:paraId="000009C1">
                <w:pPr>
                  <w:widowControl w:val="0"/>
                  <w:numPr>
                    <w:ilvl w:val="0"/>
                    <w:numId w:val="55"/>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Top quỹ tăng trưởng ở Trang chủ</w:t>
                </w:r>
              </w:p>
              <w:p w:rsidR="00000000" w:rsidDel="00000000" w:rsidP="00000000" w:rsidRDefault="00000000" w:rsidRPr="00000000" w14:paraId="000009C2">
                <w:pPr>
                  <w:widowControl w:val="0"/>
                  <w:numPr>
                    <w:ilvl w:val="0"/>
                    <w:numId w:val="55"/>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Danh mục đầu tư của bạn ở Trang chủ</w:t>
                </w:r>
              </w:p>
              <w:p w:rsidR="00000000" w:rsidDel="00000000" w:rsidP="00000000" w:rsidRDefault="00000000" w:rsidRPr="00000000" w14:paraId="000009C3">
                <w:pPr>
                  <w:widowControl w:val="0"/>
                  <w:numPr>
                    <w:ilvl w:val="0"/>
                    <w:numId w:val="55"/>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Quỹ của tôi</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 cơ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Bao gồm logo công ty quản lý (</w:t>
                </w:r>
                <w:r w:rsidDel="00000000" w:rsidR="00000000" w:rsidRPr="00000000">
                  <w:rPr>
                    <w:rFonts w:ascii="Montserrat" w:cs="Montserrat" w:eastAsia="Montserrat" w:hAnsi="Montserrat"/>
                    <w:i w:val="1"/>
                    <w:color w:val="9900ff"/>
                    <w:rtl w:val="0"/>
                  </w:rPr>
                  <w:t xml:space="preserve">logo</w:t>
                </w:r>
                <w:r w:rsidDel="00000000" w:rsidR="00000000" w:rsidRPr="00000000">
                  <w:rPr>
                    <w:rFonts w:ascii="Montserrat" w:cs="Montserrat" w:eastAsia="Montserrat" w:hAnsi="Montserrat"/>
                    <w:rtl w:val="0"/>
                  </w:rPr>
                  <w:t xml:space="preserve">), 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Fonts w:ascii="Montserrat" w:cs="Montserrat" w:eastAsia="Montserrat" w:hAnsi="Montserrat"/>
                    <w:rtl w:val="0"/>
                  </w:rPr>
                  <w:t xml:space="preserve">), 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Fonts w:ascii="Montserrat" w:cs="Montserrat" w:eastAsia="Montserrat" w:hAnsi="Montserrat"/>
                    <w:rtl w:val="0"/>
                  </w:rPr>
                  <w:t xml:space="preserve">), info loại quỹ: khi click hiển thị </w:t>
                </w:r>
                <w:hyperlink w:anchor="_heading=h.zb035wkt78zn">
                  <w:r w:rsidDel="00000000" w:rsidR="00000000" w:rsidRPr="00000000">
                    <w:rPr>
                      <w:rFonts w:ascii="Montserrat" w:cs="Montserrat" w:eastAsia="Montserrat" w:hAnsi="Montserrat"/>
                      <w:color w:val="1155cc"/>
                      <w:u w:val="single"/>
                      <w:rtl w:val="0"/>
                    </w:rPr>
                    <w:t xml:space="preserve">Bottomsheet Info loại quỹ.</w:t>
                  </w:r>
                </w:hyperlink>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block tài sản khi thỏa 1 trong 2 điều kiện:</w:t>
                </w:r>
              </w:p>
              <w:p w:rsidR="00000000" w:rsidDel="00000000" w:rsidP="00000000" w:rsidRDefault="00000000" w:rsidRPr="00000000" w14:paraId="000009D1">
                <w:pPr>
                  <w:widowControl w:val="0"/>
                  <w:numPr>
                    <w:ilvl w:val="0"/>
                    <w:numId w:val="13"/>
                  </w:numPr>
                  <w:spacing w:line="360" w:lineRule="auto"/>
                  <w:ind w:left="425.1968503937013"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tài sản thuộc quỹ đó.</w:t>
                </w:r>
              </w:p>
              <w:p w:rsidR="00000000" w:rsidDel="00000000" w:rsidP="00000000" w:rsidRDefault="00000000" w:rsidRPr="00000000" w14:paraId="000009D2">
                <w:pPr>
                  <w:widowControl w:val="0"/>
                  <w:numPr>
                    <w:ilvl w:val="0"/>
                    <w:numId w:val="13"/>
                  </w:numPr>
                  <w:spacing w:line="360" w:lineRule="auto"/>
                  <w:ind w:left="425.1968503937013"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tiền mua chờ khớp của quỹ đó.</w:t>
                </w:r>
              </w:p>
              <w:p w:rsidR="00000000" w:rsidDel="00000000" w:rsidP="00000000" w:rsidRDefault="00000000" w:rsidRPr="00000000" w14:paraId="000009D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Xem chi tiết </w:t>
                </w:r>
                <w:hyperlink w:anchor="_heading=h.7re62on5at7p">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numPr>
                    <w:ilvl w:val="0"/>
                    <w:numId w:val="17"/>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Giá chứng chỉ quỹ (Tại ngày </w:t>
                </w:r>
                <w:r w:rsidDel="00000000" w:rsidR="00000000" w:rsidRPr="00000000">
                  <w:rPr>
                    <w:rFonts w:ascii="Montserrat" w:cs="Montserrat" w:eastAsia="Montserrat" w:hAnsi="Montserrat"/>
                    <w:rtl w:val="0"/>
                  </w:rPr>
                  <w:t xml:space="preserve">X</w:t>
                </w:r>
                <w:r w:rsidDel="00000000" w:rsidR="00000000" w:rsidRPr="00000000">
                  <w:rPr>
                    <w:rFonts w:ascii="Montserrat" w:cs="Montserrat" w:eastAsia="Montserrat" w:hAnsi="Montserrat"/>
                    <w:rtl w:val="0"/>
                  </w:rPr>
                  <w:t xml:space="preserve">): Trong đó, X là ngày hiện tại, Giá trị được lấy là giá trị gần nhất từ bảng nav, field </w:t>
                </w:r>
                <w:r w:rsidDel="00000000" w:rsidR="00000000" w:rsidRPr="00000000">
                  <w:rPr>
                    <w:rFonts w:ascii="Montserrat" w:cs="Montserrat" w:eastAsia="Montserrat" w:hAnsi="Montserrat"/>
                    <w:i w:val="1"/>
                    <w:color w:val="9900ff"/>
                    <w:rtl w:val="0"/>
                  </w:rPr>
                  <w:t xml:space="preserve">value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date</w:t>
                </w:r>
                <w:r w:rsidDel="00000000" w:rsidR="00000000" w:rsidRPr="00000000">
                  <w:rPr>
                    <w:rFonts w:ascii="Montserrat" w:cs="Montserrat" w:eastAsia="Montserrat" w:hAnsi="Montserrat"/>
                    <w:rtl w:val="0"/>
                  </w:rPr>
                  <w:t xml:space="preserve"> (dữ liệu lấy theo fund_id và max(date)).</w:t>
                </w:r>
              </w:p>
              <w:p w:rsidR="00000000" w:rsidDel="00000000" w:rsidP="00000000" w:rsidRDefault="00000000" w:rsidRPr="00000000" w14:paraId="000009D7">
                <w:pPr>
                  <w:widowControl w:val="0"/>
                  <w:numPr>
                    <w:ilvl w:val="0"/>
                    <w:numId w:val="17"/>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Số tiền mua tối thiểu: Lấy giá trị từ field </w:t>
                </w:r>
                <w:r w:rsidDel="00000000" w:rsidR="00000000" w:rsidRPr="00000000">
                  <w:rPr>
                    <w:rFonts w:ascii="Montserrat" w:cs="Montserrat" w:eastAsia="Montserrat" w:hAnsi="Montserrat"/>
                    <w:i w:val="1"/>
                    <w:color w:val="9900ff"/>
                    <w:rtl w:val="0"/>
                  </w:rPr>
                  <w:t xml:space="preserve">min_purchase_amount</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Biểu đồ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Biểu đồ tăng trưởng theo NAV.</w:t>
                </w:r>
              </w:p>
              <w:p w:rsidR="00000000" w:rsidDel="00000000" w:rsidP="00000000" w:rsidRDefault="00000000" w:rsidRPr="00000000" w14:paraId="000009DB">
                <w:pPr>
                  <w:widowControl w:val="0"/>
                  <w:numPr>
                    <w:ilvl w:val="0"/>
                    <w:numId w:val="106"/>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Cột X: Thời gian (đơn vị: ngày)</w:t>
                </w:r>
              </w:p>
              <w:p w:rsidR="00000000" w:rsidDel="00000000" w:rsidP="00000000" w:rsidRDefault="00000000" w:rsidRPr="00000000" w14:paraId="000009DC">
                <w:pPr>
                  <w:widowControl w:val="0"/>
                  <w:numPr>
                    <w:ilvl w:val="0"/>
                    <w:numId w:val="106"/>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Cột Y:  NAV (đơn vị: đồng)</w:t>
                </w:r>
              </w:p>
              <w:p w:rsidR="00000000" w:rsidDel="00000000" w:rsidP="00000000" w:rsidRDefault="00000000" w:rsidRPr="00000000" w14:paraId="000009DD">
                <w:pPr>
                  <w:widowControl w:val="0"/>
                  <w:numPr>
                    <w:ilvl w:val="0"/>
                    <w:numId w:val="106"/>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Filter chip: 1 tháng, 6 tháng, 1 năm, 2 năm. Mặc định là 6 tháng.</w:t>
                </w:r>
              </w:p>
              <w:p w:rsidR="00000000" w:rsidDel="00000000" w:rsidP="00000000" w:rsidRDefault="00000000" w:rsidRPr="00000000" w14:paraId="000009D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Lấy giá trị từ bảng nav, field </w:t>
                </w:r>
                <w:r w:rsidDel="00000000" w:rsidR="00000000" w:rsidRPr="00000000">
                  <w:rPr>
                    <w:rFonts w:ascii="Montserrat" w:cs="Montserrat" w:eastAsia="Montserrat" w:hAnsi="Montserrat"/>
                    <w:i w:val="1"/>
                    <w:color w:val="9900ff"/>
                    <w:rtl w:val="0"/>
                  </w:rPr>
                  <w:t xml:space="preserve">value, date</w:t>
                </w:r>
                <w:r w:rsidDel="00000000" w:rsidR="00000000" w:rsidRPr="00000000">
                  <w:rPr>
                    <w:rFonts w:ascii="Montserrat" w:cs="Montserrat" w:eastAsia="Montserrat" w:hAnsi="Montserrat"/>
                    <w:rtl w:val="0"/>
                  </w:rPr>
                  <w:t xml:space="preserve"> (lọc theo fund_id, lấy theo khoảng thời gian được chọn trong filter).</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w:t>
                </w:r>
                <w:hyperlink w:anchor="_heading=h.i69g2k8916q4">
                  <w:r w:rsidDel="00000000" w:rsidR="00000000" w:rsidRPr="00000000">
                    <w:rPr>
                      <w:rFonts w:ascii="Montserrat" w:cs="Montserrat" w:eastAsia="Montserrat" w:hAnsi="Montserrat"/>
                      <w:color w:val="1155cc"/>
                      <w:u w:val="single"/>
                      <w:rtl w:val="0"/>
                    </w:rPr>
                    <w:t xml:space="preserve">chỉ số hoạt động của quỹ.</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Banner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Tùy vào trường hợp, ẩn hoặc hiển thị banner tương ứng.</w:t>
                </w:r>
              </w:p>
              <w:p w:rsidR="00000000" w:rsidDel="00000000" w:rsidP="00000000" w:rsidRDefault="00000000" w:rsidRPr="00000000" w14:paraId="000009E5">
                <w:pPr>
                  <w:widowControl w:val="0"/>
                  <w:numPr>
                    <w:ilvl w:val="0"/>
                    <w:numId w:val="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Đối với user chưa từng có tài khoản CCQ: hiển thị banner </w:t>
                </w:r>
                <w:hyperlink w:anchor="_heading=h.tyjcwt">
                  <w:r w:rsidDel="00000000" w:rsidR="00000000" w:rsidRPr="00000000">
                    <w:rPr>
                      <w:rFonts w:ascii="Montserrat" w:cs="Montserrat" w:eastAsia="Montserrat" w:hAnsi="Montserrat"/>
                      <w:color w:val="1155cc"/>
                      <w:u w:val="single"/>
                      <w:rtl w:val="0"/>
                    </w:rPr>
                    <w:t xml:space="preserve">Mở tài khoản (1)</w:t>
                  </w:r>
                </w:hyperlink>
                <w:r w:rsidDel="00000000" w:rsidR="00000000" w:rsidRPr="00000000">
                  <w:rPr>
                    <w:rtl w:val="0"/>
                  </w:rPr>
                </w:r>
              </w:p>
              <w:p w:rsidR="00000000" w:rsidDel="00000000" w:rsidP="00000000" w:rsidRDefault="00000000" w:rsidRPr="00000000" w14:paraId="000009E6">
                <w:pPr>
                  <w:widowControl w:val="0"/>
                  <w:numPr>
                    <w:ilvl w:val="0"/>
                    <w:numId w:val="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Đối với user có tài khoản CCQ cũ, chưa có tài khoản CCQ mới: hiển thị banner </w:t>
                </w:r>
                <w:hyperlink w:anchor="_heading=h.tyjcwt">
                  <w:r w:rsidDel="00000000" w:rsidR="00000000" w:rsidRPr="00000000">
                    <w:rPr>
                      <w:rFonts w:ascii="Montserrat" w:cs="Montserrat" w:eastAsia="Montserrat" w:hAnsi="Montserrat"/>
                      <w:color w:val="1155cc"/>
                      <w:u w:val="single"/>
                      <w:rtl w:val="0"/>
                    </w:rPr>
                    <w:t xml:space="preserve">Mở tài khoản (2)</w:t>
                  </w:r>
                </w:hyperlink>
                <w:r w:rsidDel="00000000" w:rsidR="00000000" w:rsidRPr="00000000">
                  <w:rPr>
                    <w:rtl w:val="0"/>
                  </w:rPr>
                </w:r>
              </w:p>
              <w:p w:rsidR="00000000" w:rsidDel="00000000" w:rsidP="00000000" w:rsidRDefault="00000000" w:rsidRPr="00000000" w14:paraId="000009E7">
                <w:pPr>
                  <w:widowControl w:val="0"/>
                  <w:numPr>
                    <w:ilvl w:val="0"/>
                    <w:numId w:val="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Đối với user đã có tài khoản CCQ mới</w:t>
                </w:r>
                <w:r w:rsidDel="00000000" w:rsidR="00000000" w:rsidRPr="00000000">
                  <w:rPr>
                    <w:rFonts w:ascii="Montserrat" w:cs="Montserrat" w:eastAsia="Montserrat" w:hAnsi="Montserrat"/>
                    <w:rtl w:val="0"/>
                  </w:rPr>
                  <w:t xml:space="preserve">: ẩn banner.</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76"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2349500"/>
                      <wp:effectExtent b="0" l="0" r="0" t="0"/>
                      <wp:docPr id="109" name="image84.png"/>
                      <a:graphic>
                        <a:graphicData uri="http://schemas.openxmlformats.org/drawingml/2006/picture">
                          <pic:pic>
                            <pic:nvPicPr>
                              <pic:cNvPr id="0" name="image84.png"/>
                              <pic:cNvPicPr preferRelativeResize="0"/>
                            </pic:nvPicPr>
                            <pic:blipFill>
                              <a:blip r:embed="rId83"/>
                              <a:srcRect b="0" l="0" r="0" t="0"/>
                              <a:stretch>
                                <a:fillRect/>
                              </a:stretch>
                            </pic:blipFill>
                            <pic:spPr>
                              <a:xfrm>
                                <a:off x="0" y="0"/>
                                <a:ext cx="2438400"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block </w:t>
                </w:r>
                <w:hyperlink w:anchor="_heading=h.t6d55j3ppg7y">
                  <w:r w:rsidDel="00000000" w:rsidR="00000000" w:rsidRPr="00000000">
                    <w:rPr>
                      <w:rFonts w:ascii="Montserrat" w:cs="Montserrat" w:eastAsia="Montserrat" w:hAnsi="Montserrat"/>
                      <w:color w:val="1155cc"/>
                      <w:u w:val="single"/>
                      <w:rtl w:val="0"/>
                    </w:rPr>
                    <w:t xml:space="preserve">Thông tin quỹ</w:t>
                  </w:r>
                </w:hyperlink>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76"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647700"/>
                      <wp:effectExtent b="0" l="0" r="0" t="0"/>
                      <wp:docPr id="87"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24384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quản lý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logo công ty quản lý (</w:t>
                </w:r>
                <w:r w:rsidDel="00000000" w:rsidR="00000000" w:rsidRPr="00000000">
                  <w:rPr>
                    <w:rFonts w:ascii="Montserrat" w:cs="Montserrat" w:eastAsia="Montserrat" w:hAnsi="Montserrat"/>
                    <w:i w:val="1"/>
                    <w:color w:val="9900ff"/>
                    <w:rtl w:val="0"/>
                  </w:rPr>
                  <w:t xml:space="preserve">logo</w:t>
                </w:r>
                <w:r w:rsidDel="00000000" w:rsidR="00000000" w:rsidRPr="00000000">
                  <w:rPr>
                    <w:rFonts w:ascii="Montserrat" w:cs="Montserrat" w:eastAsia="Montserrat" w:hAnsi="Montserrat"/>
                    <w:rtl w:val="0"/>
                  </w:rPr>
                  <w:t xml:space="preserve">), tên công ty quản lý quỹ (</w:t>
                </w:r>
                <w:r w:rsidDel="00000000" w:rsidR="00000000" w:rsidRPr="00000000">
                  <w:rPr>
                    <w:rFonts w:ascii="Montserrat" w:cs="Montserrat" w:eastAsia="Montserrat" w:hAnsi="Montserrat"/>
                    <w:i w:val="1"/>
                    <w:color w:val="9900ff"/>
                    <w:rtl w:val="0"/>
                  </w:rPr>
                  <w:t xml:space="preserve">compant_name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9E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w:t>
                </w:r>
                <w:hyperlink w:anchor="_heading=h.ac74io2il3nu">
                  <w:r w:rsidDel="00000000" w:rsidR="00000000" w:rsidRPr="00000000">
                    <w:rPr>
                      <w:rFonts w:ascii="Montserrat" w:cs="Montserrat" w:eastAsia="Montserrat" w:hAnsi="Montserrat"/>
                      <w:color w:val="1155cc"/>
                      <w:u w:val="single"/>
                      <w:rtl w:val="0"/>
                    </w:rPr>
                    <w:t xml:space="preserve">Chi tiết công ty quỹ.</w:t>
                  </w:r>
                </w:hyperlink>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360" w:lineRule="auto"/>
                  <w:ind w:left="0" w:firstLine="0"/>
                  <w:rPr>
                    <w:rFonts w:ascii="Montserrat" w:cs="Montserrat" w:eastAsia="Montserrat" w:hAnsi="Montserrat"/>
                  </w:rPr>
                </w:pPr>
                <w:sdt>
                  <w:sdtPr>
                    <w:id w:val="-489784123"/>
                    <w:tag w:val="goog_rdk_37"/>
                  </w:sdtPr>
                  <w:sdtContent>
                    <w:commentRangeStart w:id="4"/>
                  </w:sdtContent>
                </w:sdt>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bl>
      </w:sdtContent>
    </w:sdt>
    <w:p w:rsidR="00000000" w:rsidDel="00000000" w:rsidP="00000000" w:rsidRDefault="00000000" w:rsidRPr="00000000" w14:paraId="000009F2">
      <w:pPr>
        <w:pStyle w:val="Heading4"/>
        <w:numPr>
          <w:ilvl w:val="2"/>
          <w:numId w:val="75"/>
        </w:numPr>
        <w:ind w:left="708.6614173228347" w:hanging="150"/>
        <w:rPr/>
      </w:pPr>
      <w:bookmarkStart w:colFirst="0" w:colLast="0" w:name="_heading=h.zb035wkt78zn" w:id="117"/>
      <w:bookmarkEnd w:id="117"/>
      <w:commentRangeEnd w:id="4"/>
      <w:r w:rsidDel="00000000" w:rsidR="00000000" w:rsidRPr="00000000">
        <w:commentReference w:id="4"/>
      </w:r>
      <w:r w:rsidDel="00000000" w:rsidR="00000000" w:rsidRPr="00000000">
        <w:rPr>
          <w:rtl w:val="0"/>
        </w:rPr>
        <w:t xml:space="preserve">Bottomsheet Info loại quỹ</w:t>
      </w:r>
    </w:p>
    <w:sdt>
      <w:sdtPr>
        <w:lock w:val="contentLocked"/>
        <w:id w:val="1014368532"/>
        <w:tag w:val="goog_rdk_39"/>
      </w:sdtPr>
      <w:sdtContent>
        <w:tbl>
          <w:tblPr>
            <w:tblStyle w:val="Table63"/>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2025"/>
            <w:gridCol w:w="2955"/>
            <w:tblGridChange w:id="0">
              <w:tblGrid>
                <w:gridCol w:w="4050"/>
                <w:gridCol w:w="2025"/>
                <w:gridCol w:w="295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9F7">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1676400"/>
                      <wp:effectExtent b="0" l="0" r="0" t="0"/>
                      <wp:docPr id="122" name="image106.png"/>
                      <a:graphic>
                        <a:graphicData uri="http://schemas.openxmlformats.org/drawingml/2006/picture">
                          <pic:pic>
                            <pic:nvPicPr>
                              <pic:cNvPr id="0" name="image106.png"/>
                              <pic:cNvPicPr preferRelativeResize="0"/>
                            </pic:nvPicPr>
                            <pic:blipFill>
                              <a:blip r:embed="rId85"/>
                              <a:srcRect b="0" l="0" r="0" t="0"/>
                              <a:stretch>
                                <a:fillRect/>
                              </a:stretch>
                            </pic:blipFill>
                            <pic:spPr>
                              <a:xfrm>
                                <a:off x="0" y="0"/>
                                <a:ext cx="2438400" cy="1676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loại quỹ. Đối với từng loại quỹ, hiển thị thông tin giải thích tương ứng:</w:t>
                </w:r>
              </w:p>
              <w:p w:rsidR="00000000" w:rsidDel="00000000" w:rsidP="00000000" w:rsidRDefault="00000000" w:rsidRPr="00000000" w14:paraId="000009F9">
                <w:pPr>
                  <w:widowControl w:val="0"/>
                  <w:numPr>
                    <w:ilvl w:val="0"/>
                    <w:numId w:val="87"/>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cân bằng</w:t>
                </w:r>
              </w:p>
              <w:p w:rsidR="00000000" w:rsidDel="00000000" w:rsidP="00000000" w:rsidRDefault="00000000" w:rsidRPr="00000000" w14:paraId="000009FA">
                <w:pPr>
                  <w:widowControl w:val="0"/>
                  <w:numPr>
                    <w:ilvl w:val="0"/>
                    <w:numId w:val="87"/>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cổ phiếu</w:t>
                </w:r>
              </w:p>
              <w:p w:rsidR="00000000" w:rsidDel="00000000" w:rsidP="00000000" w:rsidRDefault="00000000" w:rsidRPr="00000000" w14:paraId="000009FB">
                <w:pPr>
                  <w:widowControl w:val="0"/>
                  <w:numPr>
                    <w:ilvl w:val="0"/>
                    <w:numId w:val="87"/>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trái phiếu</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Quỹ cổ phiếu</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Quỹ cổ phiếu</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Khả năng sinh lời cao đi kèm với mức độ biến động cao, phù hợp với nhà đầu tư muốn tối đa khả năng sinh lời từ các cổ phiếu hàng đầu ở tầm trung và dài hạn. Giá trị tài sản chủ yếu đầu tư vào 100% cổ phiếu.</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1803400"/>
                      <wp:effectExtent b="0" l="0" r="0" t="0"/>
                      <wp:docPr id="25"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2438400" cy="1803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Quỹ trái phiếu</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Quỹ trái phiếu</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Mức độ biến động rất thấp và an toàn. Quỹ được đầu tư chủ yếu từ 80% giá trị tài sản vào các loại trái phiếu như trái phiếu Chính phủ, trái phiếu Chính quyền địa phương hay trái phiếu Doanh nghiệp tốt nhất thị trường để tạo nguồn thu nhập ổn định và dài hạn.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1549400"/>
                      <wp:effectExtent b="0" l="0" r="0" t="0"/>
                      <wp:docPr id="40"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2438400" cy="1549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Quỹ cân bằng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Quỹ cân bằng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Mức độ biến động trung bình, phù hợp với mong muốn sinh lời ổn định ở tầm trung và dài hạn. Đầu tư giá trị tài sản chủ yếu vào 50% cổ phiếu và 50% trái phiếu.</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0A24">
      <w:pPr>
        <w:pStyle w:val="Heading3"/>
        <w:ind w:left="0" w:firstLine="0"/>
        <w:rPr/>
      </w:pPr>
      <w:bookmarkStart w:colFirst="0" w:colLast="0" w:name="_heading=h.73dwn56sveug" w:id="118"/>
      <w:bookmarkEnd w:id="118"/>
      <w:r w:rsidDel="00000000" w:rsidR="00000000" w:rsidRPr="00000000">
        <w:rPr>
          <w:rtl w:val="0"/>
        </w:rPr>
      </w:r>
    </w:p>
    <w:p w:rsidR="00000000" w:rsidDel="00000000" w:rsidP="00000000" w:rsidRDefault="00000000" w:rsidRPr="00000000" w14:paraId="00000A25">
      <w:pPr>
        <w:pStyle w:val="Heading4"/>
        <w:numPr>
          <w:ilvl w:val="2"/>
          <w:numId w:val="75"/>
        </w:numPr>
        <w:ind w:left="708.6614173228347" w:hanging="150"/>
        <w:rPr/>
      </w:pPr>
      <w:bookmarkStart w:colFirst="0" w:colLast="0" w:name="_heading=h.i69g2k8916q4" w:id="119"/>
      <w:bookmarkEnd w:id="119"/>
      <w:r w:rsidDel="00000000" w:rsidR="00000000" w:rsidRPr="00000000">
        <w:rPr>
          <w:rtl w:val="0"/>
        </w:rPr>
        <w:t xml:space="preserve">Block Kết quả hoạt động</w:t>
      </w:r>
    </w:p>
    <w:sdt>
      <w:sdtPr>
        <w:lock w:val="contentLocked"/>
        <w:id w:val="28881860"/>
        <w:tag w:val="goog_rdk_40"/>
      </w:sdtPr>
      <w:sdtContent>
        <w:tbl>
          <w:tblPr>
            <w:tblStyle w:val="Table6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2025"/>
            <w:gridCol w:w="2955"/>
            <w:tblGridChange w:id="0">
              <w:tblGrid>
                <w:gridCol w:w="4050"/>
                <w:gridCol w:w="2025"/>
                <w:gridCol w:w="295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1435100"/>
                      <wp:effectExtent b="0" l="0" r="0" t="0"/>
                      <wp:docPr id="154" name="image129.png"/>
                      <a:graphic>
                        <a:graphicData uri="http://schemas.openxmlformats.org/drawingml/2006/picture">
                          <pic:pic>
                            <pic:nvPicPr>
                              <pic:cNvPr id="0" name="image129.png"/>
                              <pic:cNvPicPr preferRelativeResize="0"/>
                            </pic:nvPicPr>
                            <pic:blipFill>
                              <a:blip r:embed="rId88"/>
                              <a:srcRect b="0" l="0" r="0" t="0"/>
                              <a:stretch>
                                <a:fillRect/>
                              </a:stretch>
                            </pic:blipFill>
                            <pic:spPr>
                              <a:xfrm>
                                <a:off x="0" y="0"/>
                                <a:ext cx="2438400" cy="1435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chỉ số hoạt động của quỹ. Trong đó, Z là năm hiện tại.</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Tăng trưởng từ đầu năm</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lấy giá trị từ field </w:t>
                </w:r>
                <w:r w:rsidDel="00000000" w:rsidR="00000000" w:rsidRPr="00000000">
                  <w:rPr>
                    <w:rFonts w:ascii="Montserrat" w:cs="Montserrat" w:eastAsia="Montserrat" w:hAnsi="Montserrat"/>
                    <w:i w:val="1"/>
                    <w:color w:val="9900ff"/>
                    <w:rtl w:val="0"/>
                  </w:rPr>
                  <w:t xml:space="preserve">ytd_growth</w:t>
                </w:r>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năm Z-2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lấy giá trị từ field </w:t>
                </w:r>
                <w:r w:rsidDel="00000000" w:rsidR="00000000" w:rsidRPr="00000000">
                  <w:rPr>
                    <w:rFonts w:ascii="Montserrat" w:cs="Montserrat" w:eastAsia="Montserrat" w:hAnsi="Montserrat"/>
                    <w:i w:val="1"/>
                    <w:color w:val="9900ff"/>
                    <w:rtl w:val="0"/>
                  </w:rPr>
                  <w:t xml:space="preserve">return_2y</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năm Z-1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lấy giá trị từ field </w:t>
                </w:r>
                <w:r w:rsidDel="00000000" w:rsidR="00000000" w:rsidRPr="00000000">
                  <w:rPr>
                    <w:rFonts w:ascii="Montserrat" w:cs="Montserrat" w:eastAsia="Montserrat" w:hAnsi="Montserrat"/>
                    <w:i w:val="1"/>
                    <w:color w:val="9900ff"/>
                    <w:rtl w:val="0"/>
                  </w:rPr>
                  <w:t xml:space="preserve">return_1y</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Trung bình 3 năm (từ Z-3 đến Z-1)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lấy giá trị từ field </w:t>
                </w:r>
                <w:r w:rsidDel="00000000" w:rsidR="00000000" w:rsidRPr="00000000">
                  <w:rPr>
                    <w:rFonts w:ascii="Montserrat" w:cs="Montserrat" w:eastAsia="Montserrat" w:hAnsi="Montserrat"/>
                    <w:i w:val="1"/>
                    <w:color w:val="9900ff"/>
                    <w:rtl w:val="0"/>
                  </w:rPr>
                  <w:t xml:space="preserve">cagr_3y</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360" w:lineRule="auto"/>
                  <w:ind w:left="0" w:right="135.35433070866134" w:firstLine="0"/>
                  <w:jc w:val="both"/>
                  <w:rPr>
                    <w:b w:val="1"/>
                  </w:rPr>
                </w:pPr>
                <w:r w:rsidDel="00000000" w:rsidR="00000000" w:rsidRPr="00000000">
                  <w:rPr>
                    <w:rFonts w:ascii="Montserrat" w:cs="Montserrat" w:eastAsia="Montserrat" w:hAnsi="Montserrat"/>
                    <w:rtl w:val="0"/>
                  </w:rPr>
                  <w:t xml:space="preserve">Trung bình 5 năm (từ Z-5 đến Z-1)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lấy giá trị từ field </w:t>
                </w:r>
                <w:r w:rsidDel="00000000" w:rsidR="00000000" w:rsidRPr="00000000">
                  <w:rPr>
                    <w:rFonts w:ascii="Montserrat" w:cs="Montserrat" w:eastAsia="Montserrat" w:hAnsi="Montserrat"/>
                    <w:i w:val="1"/>
                    <w:color w:val="9900ff"/>
                    <w:rtl w:val="0"/>
                  </w:rPr>
                  <w:t xml:space="preserve">cagr_5y</w:t>
                </w:r>
                <w:r w:rsidDel="00000000" w:rsidR="00000000" w:rsidRPr="00000000">
                  <w:rPr>
                    <w:rtl w:val="0"/>
                  </w:rPr>
                </w:r>
              </w:p>
            </w:tc>
          </w:tr>
        </w:tbl>
      </w:sdtContent>
    </w:sdt>
    <w:p w:rsidR="00000000" w:rsidDel="00000000" w:rsidP="00000000" w:rsidRDefault="00000000" w:rsidRPr="00000000" w14:paraId="00000A3E">
      <w:pPr>
        <w:pStyle w:val="Heading3"/>
        <w:ind w:left="0" w:firstLine="0"/>
        <w:rPr>
          <w:rFonts w:ascii="Montserrat" w:cs="Montserrat" w:eastAsia="Montserrat" w:hAnsi="Montserrat"/>
        </w:rPr>
      </w:pPr>
      <w:bookmarkStart w:colFirst="0" w:colLast="0" w:name="_heading=h.17y8bc5m9x4u" w:id="120"/>
      <w:bookmarkEnd w:id="120"/>
      <w:r w:rsidDel="00000000" w:rsidR="00000000" w:rsidRPr="00000000">
        <w:rPr>
          <w:rtl w:val="0"/>
        </w:rPr>
      </w:r>
    </w:p>
    <w:p w:rsidR="00000000" w:rsidDel="00000000" w:rsidP="00000000" w:rsidRDefault="00000000" w:rsidRPr="00000000" w14:paraId="00000A3F">
      <w:pPr>
        <w:pStyle w:val="Heading4"/>
        <w:numPr>
          <w:ilvl w:val="2"/>
          <w:numId w:val="75"/>
        </w:numPr>
        <w:ind w:left="708.6614173228347" w:hanging="150"/>
        <w:rPr/>
      </w:pPr>
      <w:bookmarkStart w:colFirst="0" w:colLast="0" w:name="_heading=h.t6d55j3ppg7y" w:id="121"/>
      <w:bookmarkEnd w:id="121"/>
      <w:r w:rsidDel="00000000" w:rsidR="00000000" w:rsidRPr="00000000">
        <w:rPr>
          <w:rtl w:val="0"/>
        </w:rPr>
        <w:t xml:space="preserve">Block Thông tin quỹ</w:t>
      </w:r>
    </w:p>
    <w:sdt>
      <w:sdtPr>
        <w:lock w:val="contentLocked"/>
        <w:id w:val="2125897258"/>
        <w:tag w:val="goog_rdk_41"/>
      </w:sdtPr>
      <w:sdtContent>
        <w:tbl>
          <w:tblPr>
            <w:tblStyle w:val="Table6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2349500"/>
                      <wp:effectExtent b="0" l="0" r="0" t="0"/>
                      <wp:docPr id="77"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2438400" cy="2349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chi tiết về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thiệu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Fonts w:ascii="Montserrat" w:cs="Montserrat" w:eastAsia="Montserrat" w:hAnsi="Montserrat"/>
                    <w:rtl w:val="0"/>
                  </w:rPr>
                  <w:t xml:space="preserve">). Khi click info Giới thiệu quỹ, hiển thị </w:t>
                </w:r>
                <w:r w:rsidDel="00000000" w:rsidR="00000000" w:rsidRPr="00000000">
                  <w:rPr>
                    <w:rFonts w:ascii="Montserrat" w:cs="Montserrat" w:eastAsia="Montserrat" w:hAnsi="Montserrat"/>
                    <w:rtl w:val="0"/>
                  </w:rPr>
                  <w:t xml:space="preserve">bottomsheet</w:t>
                </w:r>
                <w:r w:rsidDel="00000000" w:rsidR="00000000" w:rsidRPr="00000000">
                  <w:rPr>
                    <w:rFonts w:ascii="Montserrat" w:cs="Montserrat" w:eastAsia="Montserrat" w:hAnsi="Montserrat"/>
                    <w:rtl w:val="0"/>
                  </w:rPr>
                  <w:t xml:space="preserve"> có nội dung giới thiệu (</w:t>
                </w:r>
                <w:r w:rsidDel="00000000" w:rsidR="00000000" w:rsidRPr="00000000">
                  <w:rPr>
                    <w:rFonts w:ascii="Montserrat" w:cs="Montserrat" w:eastAsia="Montserrat" w:hAnsi="Montserrat"/>
                    <w:i w:val="1"/>
                    <w:color w:val="9900ff"/>
                    <w:rtl w:val="0"/>
                  </w:rPr>
                  <w:t xml:space="preserve">fund_description</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thành lập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thành lập (</w:t>
                </w:r>
                <w:r w:rsidDel="00000000" w:rsidR="00000000" w:rsidRPr="00000000">
                  <w:rPr>
                    <w:rFonts w:ascii="Montserrat" w:cs="Montserrat" w:eastAsia="Montserrat" w:hAnsi="Montserrat"/>
                    <w:i w:val="1"/>
                    <w:color w:val="9900ff"/>
                    <w:rtl w:val="0"/>
                  </w:rPr>
                  <w:t xml:space="preserve">license_date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tài sản của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tổng tài sản của quỹ, lấy giá trị từ </w:t>
                </w:r>
                <w:r w:rsidDel="00000000" w:rsidR="00000000" w:rsidRPr="00000000">
                  <w:rPr>
                    <w:rFonts w:ascii="Montserrat" w:cs="Montserrat" w:eastAsia="Montserrat" w:hAnsi="Montserrat"/>
                    <w:i w:val="1"/>
                    <w:color w:val="9900ff"/>
                    <w:rtl w:val="0"/>
                  </w:rPr>
                  <w:t xml:space="preserve">nav.</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lịch giao dịch theo </w:t>
                </w:r>
                <w:hyperlink w:anchor="_heading=h.iugehf1s457">
                  <w:r w:rsidDel="00000000" w:rsidR="00000000" w:rsidRPr="00000000">
                    <w:rPr>
                      <w:rFonts w:ascii="Montserrat" w:cs="Montserrat" w:eastAsia="Montserrat" w:hAnsi="Montserrat"/>
                      <w:color w:val="1155cc"/>
                      <w:u w:val="single"/>
                      <w:rtl w:val="0"/>
                    </w:rPr>
                    <w:t xml:space="preserve">rule</w:t>
                  </w:r>
                </w:hyperlink>
                <w:r w:rsidDel="00000000" w:rsidR="00000000" w:rsidRPr="00000000">
                  <w:rPr>
                    <w:rFonts w:ascii="Montserrat" w:cs="Montserrat" w:eastAsia="Montserrat" w:hAnsi="Montserrat"/>
                    <w:rtl w:val="0"/>
                  </w:rPr>
                  <w:t xml:space="preserve">, lấy giá trị từ field </w:t>
                </w:r>
                <w:r w:rsidDel="00000000" w:rsidR="00000000" w:rsidRPr="00000000">
                  <w:rPr>
                    <w:rFonts w:ascii="Montserrat" w:cs="Montserrat" w:eastAsia="Montserrat" w:hAnsi="Montserrat"/>
                    <w:i w:val="1"/>
                    <w:color w:val="9900ff"/>
                    <w:rtl w:val="0"/>
                  </w:rPr>
                  <w:t xml:space="preserve">order_matching_date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w:t>
                </w:r>
              </w:p>
              <w:p w:rsidR="00000000" w:rsidDel="00000000" w:rsidP="00000000" w:rsidRDefault="00000000" w:rsidRPr="00000000" w14:paraId="00000A5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w:t>
                </w:r>
                <w:hyperlink w:anchor="_heading=h.n4jlkaeo0lpa">
                  <w:r w:rsidDel="00000000" w:rsidR="00000000" w:rsidRPr="00000000">
                    <w:rPr>
                      <w:rFonts w:ascii="Montserrat" w:cs="Montserrat" w:eastAsia="Montserrat" w:hAnsi="Montserrat"/>
                      <w:color w:val="1155cc"/>
                      <w:u w:val="single"/>
                      <w:rtl w:val="0"/>
                    </w:rPr>
                    <w:t xml:space="preserve">Bottomsheet Lịch giao dịch</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360" w:lineRule="auto"/>
                  <w:ind w:left="0" w:right="135.35433070866134" w:firstLine="0"/>
                  <w:jc w:val="both"/>
                  <w:rPr/>
                </w:pPr>
                <w:r w:rsidDel="00000000" w:rsidR="00000000" w:rsidRPr="00000000">
                  <w:rPr>
                    <w:rFonts w:ascii="Montserrat" w:cs="Montserrat" w:eastAsia="Montserrat" w:hAnsi="Montserrat"/>
                    <w:rtl w:val="0"/>
                  </w:rPr>
                  <w:t xml:space="preserve">Hiển thị phí mua.</w:t>
                </w:r>
                <w:r w:rsidDel="00000000" w:rsidR="00000000" w:rsidRPr="00000000">
                  <w:rPr>
                    <w:rtl w:val="0"/>
                  </w:rPr>
                </w:r>
              </w:p>
              <w:p w:rsidR="00000000" w:rsidDel="00000000" w:rsidP="00000000" w:rsidRDefault="00000000" w:rsidRPr="00000000" w14:paraId="00000A5C">
                <w:pPr>
                  <w:widowControl w:val="0"/>
                  <w:numPr>
                    <w:ilvl w:val="0"/>
                    <w:numId w:val="59"/>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không có giá trị, mặc định là Miễn phí.</w:t>
                </w:r>
              </w:p>
              <w:p w:rsidR="00000000" w:rsidDel="00000000" w:rsidP="00000000" w:rsidRDefault="00000000" w:rsidRPr="00000000" w14:paraId="00000A5D">
                <w:pPr>
                  <w:widowControl w:val="0"/>
                  <w:numPr>
                    <w:ilvl w:val="0"/>
                    <w:numId w:val="59"/>
                  </w:numPr>
                  <w:spacing w:line="360" w:lineRule="auto"/>
                  <w:ind w:left="425.1968503937013" w:right="135.35433070866134" w:hanging="360"/>
                  <w:jc w:val="both"/>
                  <w:rPr>
                    <w:u w:val="none"/>
                  </w:rPr>
                </w:pPr>
                <w:r w:rsidDel="00000000" w:rsidR="00000000" w:rsidRPr="00000000">
                  <w:rPr>
                    <w:rtl w:val="0"/>
                  </w:rPr>
                  <w:t xml:space="preserve">Nếu có phí chuyển tiền khi mua: hiển thị icon info và text “Từ + </w:t>
                </w:r>
                <w:r w:rsidDel="00000000" w:rsidR="00000000" w:rsidRPr="00000000">
                  <w:rPr>
                    <w:color w:val="9900ff"/>
                    <w:rtl w:val="0"/>
                  </w:rPr>
                  <w:t xml:space="preserve">Mô tả phí</w:t>
                </w:r>
                <w:r w:rsidDel="00000000" w:rsidR="00000000" w:rsidRPr="00000000">
                  <w:rPr>
                    <w:rtl w:val="0"/>
                  </w:rPr>
                  <w:t xml:space="preserve"> của phí chuyển tiền”. VD: Từ 3.300đ/Giao dịch.</w:t>
                </w:r>
              </w:p>
              <w:p w:rsidR="00000000" w:rsidDel="00000000" w:rsidP="00000000" w:rsidRDefault="00000000" w:rsidRPr="00000000" w14:paraId="00000A5E">
                <w:pPr>
                  <w:widowControl w:val="0"/>
                  <w:spacing w:line="360" w:lineRule="auto"/>
                  <w:ind w:left="425.1968503937013" w:right="135.35433070866134" w:firstLine="0"/>
                  <w:jc w:val="both"/>
                  <w:rPr/>
                </w:pPr>
                <w:r w:rsidDel="00000000" w:rsidR="00000000" w:rsidRPr="00000000">
                  <w:rPr>
                    <w:rtl w:val="0"/>
                  </w:rPr>
                  <w:t xml:space="preserve">Sau khi click, hiển thị </w:t>
                </w:r>
                <w:hyperlink w:anchor="_heading=h.n65d3qg2abvv">
                  <w:r w:rsidDel="00000000" w:rsidR="00000000" w:rsidRPr="00000000">
                    <w:rPr>
                      <w:color w:val="1155cc"/>
                      <w:u w:val="single"/>
                      <w:rtl w:val="0"/>
                    </w:rPr>
                    <w:t xml:space="preserve">BTS Phí mua.</w:t>
                  </w:r>
                </w:hyperlink>
                <w:r w:rsidDel="00000000" w:rsidR="00000000" w:rsidRPr="00000000">
                  <w:rPr>
                    <w:rtl w:val="0"/>
                  </w:rPr>
                </w:r>
              </w:p>
              <w:p w:rsidR="00000000" w:rsidDel="00000000" w:rsidP="00000000" w:rsidRDefault="00000000" w:rsidRPr="00000000" w14:paraId="00000A5F">
                <w:pPr>
                  <w:widowControl w:val="0"/>
                  <w:numPr>
                    <w:ilvl w:val="0"/>
                    <w:numId w:val="59"/>
                  </w:numPr>
                  <w:spacing w:line="360" w:lineRule="auto"/>
                  <w:ind w:left="425.1968503937013" w:right="135.35433070866134" w:hanging="360"/>
                  <w:jc w:val="both"/>
                  <w:rPr>
                    <w:u w:val="none"/>
                  </w:rPr>
                </w:pPr>
                <w:r w:rsidDel="00000000" w:rsidR="00000000" w:rsidRPr="00000000">
                  <w:rPr>
                    <w:rtl w:val="0"/>
                  </w:rPr>
                  <w:t xml:space="preserve">Nếu không có phí chuyển tiền, hiển thị </w:t>
                </w:r>
                <w:r w:rsidDel="00000000" w:rsidR="00000000" w:rsidRPr="00000000">
                  <w:rPr>
                    <w:color w:val="9900ff"/>
                    <w:rtl w:val="0"/>
                  </w:rPr>
                  <w:t xml:space="preserve">Mô tả phí</w:t>
                </w:r>
                <w:r w:rsidDel="00000000" w:rsidR="00000000" w:rsidRPr="00000000">
                  <w:rPr>
                    <w:rtl w:val="0"/>
                  </w:rPr>
                  <w:t xml:space="preserve"> của Phí mua.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phí bán.</w:t>
                </w:r>
              </w:p>
              <w:p w:rsidR="00000000" w:rsidDel="00000000" w:rsidP="00000000" w:rsidRDefault="00000000" w:rsidRPr="00000000" w14:paraId="00000A63">
                <w:pPr>
                  <w:widowControl w:val="0"/>
                  <w:numPr>
                    <w:ilvl w:val="0"/>
                    <w:numId w:val="67"/>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không có giá trị, mặc định là “Miễn phí”.</w:t>
                </w:r>
              </w:p>
              <w:p w:rsidR="00000000" w:rsidDel="00000000" w:rsidP="00000000" w:rsidRDefault="00000000" w:rsidRPr="00000000" w14:paraId="00000A64">
                <w:pPr>
                  <w:widowControl w:val="0"/>
                  <w:numPr>
                    <w:ilvl w:val="0"/>
                    <w:numId w:val="67"/>
                  </w:numPr>
                  <w:spacing w:line="360" w:lineRule="auto"/>
                  <w:ind w:left="425.1968503937013" w:right="135.35433070866134" w:hanging="360"/>
                  <w:jc w:val="both"/>
                  <w:rPr>
                    <w:u w:val="none"/>
                  </w:rPr>
                </w:pPr>
                <w:r w:rsidDel="00000000" w:rsidR="00000000" w:rsidRPr="00000000">
                  <w:rPr>
                    <w:rtl w:val="0"/>
                  </w:rPr>
                  <w:t xml:space="preserve">Nếu có phí chuyển tiền khi bán: hiển thị text “Từ + </w:t>
                </w:r>
                <w:r w:rsidDel="00000000" w:rsidR="00000000" w:rsidRPr="00000000">
                  <w:rPr>
                    <w:color w:val="9900ff"/>
                    <w:rtl w:val="0"/>
                  </w:rPr>
                  <w:t xml:space="preserve">Mô tả phí</w:t>
                </w:r>
                <w:r w:rsidDel="00000000" w:rsidR="00000000" w:rsidRPr="00000000">
                  <w:rPr>
                    <w:rtl w:val="0"/>
                  </w:rPr>
                  <w:t xml:space="preserve"> của phí chuyển tiền”. VD: Từ 8.800đ/Giao dịch</w:t>
                </w:r>
              </w:p>
              <w:p w:rsidR="00000000" w:rsidDel="00000000" w:rsidP="00000000" w:rsidRDefault="00000000" w:rsidRPr="00000000" w14:paraId="00000A65">
                <w:pPr>
                  <w:widowControl w:val="0"/>
                  <w:numPr>
                    <w:ilvl w:val="0"/>
                    <w:numId w:val="67"/>
                  </w:numPr>
                  <w:spacing w:line="360" w:lineRule="auto"/>
                  <w:ind w:left="425.1968503937013" w:right="135.35433070866134" w:hanging="360"/>
                  <w:jc w:val="both"/>
                  <w:rPr>
                    <w:u w:val="none"/>
                  </w:rPr>
                </w:pPr>
                <w:r w:rsidDel="00000000" w:rsidR="00000000" w:rsidRPr="00000000">
                  <w:rPr>
                    <w:rFonts w:ascii="Montserrat" w:cs="Montserrat" w:eastAsia="Montserrat" w:hAnsi="Montserrat"/>
                    <w:rtl w:val="0"/>
                  </w:rPr>
                  <w:t xml:space="preserve">Nếu </w:t>
                </w:r>
                <w:r w:rsidDel="00000000" w:rsidR="00000000" w:rsidRPr="00000000">
                  <w:rPr>
                    <w:rtl w:val="0"/>
                  </w:rPr>
                  <w:t xml:space="preserve">không có phí chuyển tiền</w:t>
                </w:r>
                <w:r w:rsidDel="00000000" w:rsidR="00000000" w:rsidRPr="00000000">
                  <w:rPr>
                    <w:rFonts w:ascii="Montserrat" w:cs="Montserrat" w:eastAsia="Montserrat" w:hAnsi="Montserrat"/>
                    <w:rtl w:val="0"/>
                  </w:rPr>
                  <w:t xml:space="preserve">:</w:t>
                </w:r>
                <w:r w:rsidDel="00000000" w:rsidR="00000000" w:rsidRPr="00000000">
                  <w:rPr>
                    <w:rtl w:val="0"/>
                  </w:rPr>
                  <w:t xml:space="preserve"> h</w:t>
                </w:r>
                <w:r w:rsidDel="00000000" w:rsidR="00000000" w:rsidRPr="00000000">
                  <w:rPr>
                    <w:rFonts w:ascii="Montserrat" w:cs="Montserrat" w:eastAsia="Montserrat" w:hAnsi="Montserrat"/>
                    <w:rtl w:val="0"/>
                  </w:rPr>
                  <w:t xml:space="preserve">iển thị text: “Phụ thuộc vào thời gian nắm giữ”.</w:t>
                </w:r>
                <w:r w:rsidDel="00000000" w:rsidR="00000000" w:rsidRPr="00000000">
                  <w:rPr>
                    <w:rtl w:val="0"/>
                  </w:rPr>
                </w:r>
              </w:p>
              <w:p w:rsidR="00000000" w:rsidDel="00000000" w:rsidP="00000000" w:rsidRDefault="00000000" w:rsidRPr="00000000" w14:paraId="00000A66">
                <w:pPr>
                  <w:widowControl w:val="0"/>
                  <w:spacing w:line="360" w:lineRule="auto"/>
                  <w:ind w:left="425.1968503937013"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w:t>
                </w:r>
                <w:hyperlink w:anchor="_heading=h.kaqssy9w3b24">
                  <w:r w:rsidDel="00000000" w:rsidR="00000000" w:rsidRPr="00000000">
                    <w:rPr>
                      <w:rFonts w:ascii="Montserrat" w:cs="Montserrat" w:eastAsia="Montserrat" w:hAnsi="Montserrat"/>
                      <w:color w:val="1155cc"/>
                      <w:u w:val="single"/>
                      <w:rtl w:val="0"/>
                    </w:rPr>
                    <w:t xml:space="preserve">Bottomsheet Phí bán</w:t>
                  </w:r>
                </w:hyperlink>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0A67">
      <w:pPr>
        <w:pStyle w:val="Heading3"/>
        <w:ind w:left="0" w:firstLine="0"/>
        <w:rPr>
          <w:rFonts w:ascii="Montserrat" w:cs="Montserrat" w:eastAsia="Montserrat" w:hAnsi="Montserrat"/>
        </w:rPr>
      </w:pPr>
      <w:bookmarkStart w:colFirst="0" w:colLast="0" w:name="_heading=h.pjwsnkj91guc" w:id="122"/>
      <w:bookmarkEnd w:id="122"/>
      <w:r w:rsidDel="00000000" w:rsidR="00000000" w:rsidRPr="00000000">
        <w:rPr>
          <w:rtl w:val="0"/>
        </w:rPr>
      </w:r>
    </w:p>
    <w:p w:rsidR="00000000" w:rsidDel="00000000" w:rsidP="00000000" w:rsidRDefault="00000000" w:rsidRPr="00000000" w14:paraId="00000A68">
      <w:pPr>
        <w:pStyle w:val="Heading4"/>
        <w:numPr>
          <w:ilvl w:val="2"/>
          <w:numId w:val="75"/>
        </w:numPr>
        <w:ind w:left="708.6614173228347" w:hanging="150"/>
        <w:rPr/>
      </w:pPr>
      <w:bookmarkStart w:colFirst="0" w:colLast="0" w:name="_heading=h.n4jlkaeo0lpa" w:id="123"/>
      <w:bookmarkEnd w:id="123"/>
      <w:r w:rsidDel="00000000" w:rsidR="00000000" w:rsidRPr="00000000">
        <w:rPr>
          <w:rtl w:val="0"/>
        </w:rPr>
        <w:t xml:space="preserve">Bottomsheet Lịch giao dịch</w:t>
      </w:r>
    </w:p>
    <w:sdt>
      <w:sdtPr>
        <w:lock w:val="contentLocked"/>
        <w:id w:val="-625609213"/>
        <w:tag w:val="goog_rdk_42"/>
      </w:sdtPr>
      <w:sdtContent>
        <w:tbl>
          <w:tblPr>
            <w:tblStyle w:val="Table66"/>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4749800"/>
                      <wp:effectExtent b="0" l="0" r="0" t="0"/>
                      <wp:docPr id="57"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2438400" cy="4749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info Lịch giao dịch từ màn hình Chi tiết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after="0" w:before="0"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giao dịch</w:t>
                </w:r>
              </w:p>
              <w:p w:rsidR="00000000" w:rsidDel="00000000" w:rsidP="00000000" w:rsidRDefault="00000000" w:rsidRPr="00000000" w14:paraId="00000A75">
                <w:pPr>
                  <w:widowControl w:val="0"/>
                  <w:spacing w:after="0" w:before="0"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dấu X, ẩn bottomsheet.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Hạn chót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Trước X từ … đến …</w:t>
                </w:r>
              </w:p>
              <w:p w:rsidR="00000000" w:rsidDel="00000000" w:rsidP="00000000" w:rsidRDefault="00000000" w:rsidRPr="00000000" w14:paraId="00000A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0A7D">
                <w:pPr>
                  <w:widowControl w:val="0"/>
                  <w:numPr>
                    <w:ilvl w:val="0"/>
                    <w:numId w:val="98"/>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X là giờ đóng phiên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A7E">
                <w:pPr>
                  <w:widowControl w:val="0"/>
                  <w:numPr>
                    <w:ilvl w:val="0"/>
                    <w:numId w:val="98"/>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là ngày đóng phiên xét theo </w:t>
                </w:r>
                <w:hyperlink w:anchor="_heading=h.iugehf1s457">
                  <w:r w:rsidDel="00000000" w:rsidR="00000000" w:rsidRPr="00000000">
                    <w:rPr>
                      <w:rFonts w:ascii="Montserrat" w:cs="Montserrat" w:eastAsia="Montserrat" w:hAnsi="Montserrat"/>
                      <w:color w:val="1155cc"/>
                      <w:u w:val="single"/>
                      <w:rtl w:val="0"/>
                    </w:rPr>
                    <w:t xml:space="preserve">rule hiển thị</w:t>
                  </w:r>
                </w:hyperlink>
                <w:r w:rsidDel="00000000" w:rsidR="00000000" w:rsidRPr="00000000">
                  <w:rPr>
                    <w:rFonts w:ascii="Montserrat" w:cs="Montserrat" w:eastAsia="Montserrat" w:hAnsi="Montserrat"/>
                    <w:rtl w:val="0"/>
                  </w:rPr>
                  <w:t xml:space="preserv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Ngày khớp lệnh, nội dung theo </w:t>
                </w:r>
                <w:hyperlink w:anchor="_heading=h.iugehf1s457">
                  <w:r w:rsidDel="00000000" w:rsidR="00000000" w:rsidRPr="00000000">
                    <w:rPr>
                      <w:rFonts w:ascii="Montserrat" w:cs="Montserrat" w:eastAsia="Montserrat" w:hAnsi="Montserrat"/>
                      <w:color w:val="1155cc"/>
                      <w:u w:val="single"/>
                      <w:rtl w:val="0"/>
                    </w:rPr>
                    <w:t xml:space="preserve">Rule hiển thị lịch giao dịch.</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cập nhật trên MoMo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Ngày user nhận CCQ, nội dung theo </w:t>
                </w:r>
                <w:hyperlink w:anchor="_heading=h.iugehf1s457">
                  <w:r w:rsidDel="00000000" w:rsidR="00000000" w:rsidRPr="00000000">
                    <w:rPr>
                      <w:rFonts w:ascii="Montserrat" w:cs="Montserrat" w:eastAsia="Montserrat" w:hAnsi="Montserrat"/>
                      <w:color w:val="1155cc"/>
                      <w:u w:val="single"/>
                      <w:rtl w:val="0"/>
                    </w:rPr>
                    <w:t xml:space="preserve">Rule hiển thị lịch giao dịch.</w:t>
                  </w:r>
                </w:hyperlink>
                <w:r w:rsidDel="00000000" w:rsidR="00000000" w:rsidRPr="00000000">
                  <w:rPr>
                    <w:rtl w:val="0"/>
                  </w:rPr>
                </w:r>
              </w:p>
            </w:tc>
          </w:tr>
          <w:tr>
            <w:trPr>
              <w:cantSplit w:val="0"/>
              <w:trHeight w:val="389.970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360" w:lineRule="auto"/>
                  <w:ind w:left="0" w:right="135.35433070866134"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Lệnh bán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Hạn chót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Trước X từ … đến …</w:t>
                </w:r>
              </w:p>
              <w:p w:rsidR="00000000" w:rsidDel="00000000" w:rsidP="00000000" w:rsidRDefault="00000000" w:rsidRPr="00000000" w14:paraId="00000A8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0A8C">
                <w:pPr>
                  <w:widowControl w:val="0"/>
                  <w:numPr>
                    <w:ilvl w:val="0"/>
                    <w:numId w:val="98"/>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X là giờ đóng phiên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A8D">
                <w:pPr>
                  <w:widowControl w:val="0"/>
                  <w:numPr>
                    <w:ilvl w:val="0"/>
                    <w:numId w:val="98"/>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 là ngày đóng phiên xét theo </w:t>
                </w:r>
                <w:hyperlink w:anchor="_heading=h.iugehf1s457">
                  <w:r w:rsidDel="00000000" w:rsidR="00000000" w:rsidRPr="00000000">
                    <w:rPr>
                      <w:rFonts w:ascii="Montserrat" w:cs="Montserrat" w:eastAsia="Montserrat" w:hAnsi="Montserrat"/>
                      <w:color w:val="1155cc"/>
                      <w:u w:val="single"/>
                      <w:rtl w:val="0"/>
                    </w:rPr>
                    <w:t xml:space="preserve">rule hiển thị</w:t>
                  </w:r>
                </w:hyperlink>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Ngày khớp lệnh, nội dung theo </w:t>
                </w:r>
                <w:hyperlink w:anchor="_heading=h.iugehf1s457">
                  <w:r w:rsidDel="00000000" w:rsidR="00000000" w:rsidRPr="00000000">
                    <w:rPr>
                      <w:rFonts w:ascii="Montserrat" w:cs="Montserrat" w:eastAsia="Montserrat" w:hAnsi="Montserrat"/>
                      <w:color w:val="1155cc"/>
                      <w:u w:val="single"/>
                      <w:rtl w:val="0"/>
                    </w:rPr>
                    <w:t xml:space="preserve">Rule hiển thị lịch giao dịch.</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nhận tiền trên MoMo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Ngày user nhận được tiền bán, nội dung theo </w:t>
                </w:r>
                <w:hyperlink w:anchor="_heading=h.iugehf1s457">
                  <w:r w:rsidDel="00000000" w:rsidR="00000000" w:rsidRPr="00000000">
                    <w:rPr>
                      <w:rFonts w:ascii="Montserrat" w:cs="Montserrat" w:eastAsia="Montserrat" w:hAnsi="Montserrat"/>
                      <w:color w:val="1155cc"/>
                      <w:u w:val="single"/>
                      <w:rtl w:val="0"/>
                    </w:rPr>
                    <w:t xml:space="preserve">Rule hiển thị lịch giao dịch.</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info: “Tất cả giao dịch đều được xử lý trong ngày làm việc (Thứ 2 - Thứ 6), không bao gồm ngày lễ.Nếu mua/bán sau hạn chót đặt lệnh, thời điểm khớp lệnh sẽ mất thêm 01 ngày làm việc.”</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Đã hiểu. Khi click, ẩn bottomsheet.</w:t>
                </w:r>
              </w:p>
            </w:tc>
          </w:tr>
        </w:tbl>
      </w:sdtContent>
    </w:sdt>
    <w:p w:rsidR="00000000" w:rsidDel="00000000" w:rsidP="00000000" w:rsidRDefault="00000000" w:rsidRPr="00000000" w14:paraId="00000A9A">
      <w:pPr>
        <w:pStyle w:val="Heading4"/>
        <w:numPr>
          <w:ilvl w:val="2"/>
          <w:numId w:val="75"/>
        </w:numPr>
        <w:ind w:left="708.6614173228347" w:hanging="150"/>
        <w:rPr/>
      </w:pPr>
      <w:bookmarkStart w:colFirst="0" w:colLast="0" w:name="_heading=h.iugehf1s457" w:id="124"/>
      <w:bookmarkEnd w:id="124"/>
      <w:r w:rsidDel="00000000" w:rsidR="00000000" w:rsidRPr="00000000">
        <w:rPr>
          <w:rtl w:val="0"/>
        </w:rPr>
        <w:t xml:space="preserve">Rule hiển thị lịch giao dịch</w:t>
      </w:r>
    </w:p>
    <w:p w:rsidR="00000000" w:rsidDel="00000000" w:rsidP="00000000" w:rsidRDefault="00000000" w:rsidRPr="00000000" w14:paraId="00000A9B">
      <w:pPr>
        <w:ind w:left="0" w:firstLine="0"/>
        <w:rPr/>
      </w:pPr>
      <w:r w:rsidDel="00000000" w:rsidR="00000000" w:rsidRPr="00000000">
        <w:rPr>
          <w:rFonts w:ascii="Montserrat" w:cs="Montserrat" w:eastAsia="Montserrat" w:hAnsi="Montserrat"/>
          <w:rtl w:val="0"/>
        </w:rPr>
        <w:t xml:space="preserve">Xem bảng các trường hợp bên dưới hoặc công thức rõ hơn </w:t>
      </w:r>
      <w:hyperlink r:id="rId90">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p w:rsidR="00000000" w:rsidDel="00000000" w:rsidP="00000000" w:rsidRDefault="00000000" w:rsidRPr="00000000" w14:paraId="00000A9C">
      <w:pPr>
        <w:ind w:left="0" w:firstLine="0"/>
        <w:rPr/>
      </w:pPr>
      <w:r w:rsidDel="00000000" w:rsidR="00000000" w:rsidRPr="00000000">
        <w:rPr>
          <w:rtl w:val="0"/>
        </w:rPr>
      </w:r>
    </w:p>
    <w:sdt>
      <w:sdtPr>
        <w:lock w:val="contentLocked"/>
        <w:id w:val="100628733"/>
        <w:tag w:val="goog_rdk_43"/>
      </w:sdtPr>
      <w:sdtContent>
        <w:tbl>
          <w:tblPr>
            <w:tblStyle w:val="Table6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710"/>
            <w:gridCol w:w="1500"/>
            <w:gridCol w:w="3735"/>
            <w:tblGridChange w:id="0">
              <w:tblGrid>
                <w:gridCol w:w="2085"/>
                <w:gridCol w:w="1710"/>
                <w:gridCol w:w="1500"/>
                <w:gridCol w:w="37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TH</w:t>
                </w:r>
              </w:p>
            </w:tc>
            <w:tc>
              <w:tcPr>
                <w:tcBorders>
                  <w:top w:color="cccccc" w:space="0" w:sz="8" w:val="single"/>
                  <w:left w:color="cccccc" w:space="0" w:sz="8" w:val="single"/>
                  <w:bottom w:color="cccccc" w:space="0" w:sz="8" w:val="single"/>
                  <w:right w:color="cccccc"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Trường thông tin</w:t>
                </w:r>
              </w:p>
            </w:tc>
            <w:tc>
              <w:tcPr>
                <w:tcBorders>
                  <w:top w:color="cccccc" w:space="0" w:sz="8" w:val="single"/>
                  <w:left w:color="cccccc" w:space="0" w:sz="8" w:val="single"/>
                  <w:bottom w:color="cccccc" w:space="0" w:sz="8" w:val="single"/>
                  <w:right w:color="cccccc"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Cấu hình CRM</w:t>
                </w:r>
              </w:p>
            </w:tc>
            <w:tc>
              <w:tcPr>
                <w:tcBorders>
                  <w:top w:color="cccccc" w:space="0" w:sz="8" w:val="single"/>
                  <w:left w:color="cccccc" w:space="0" w:sz="8" w:val="single"/>
                  <w:bottom w:color="cccccc" w:space="0" w:sz="8" w:val="single"/>
                  <w:right w:color="cccccc" w:space="0" w:sz="8" w:val="single"/>
                </w:tcBorders>
                <w:shd w:fill="b4a7d6"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MiniApp</w:t>
                </w:r>
              </w:p>
            </w:tc>
          </w:tr>
          <w:tr>
            <w:trPr>
              <w:cantSplit w:val="0"/>
              <w:trHeight w:val="400" w:hRule="atLeast"/>
              <w:tblHeader w:val="0"/>
            </w:trPr>
            <w:tc>
              <w:tcPr>
                <w:vMerge w:val="restart"/>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TH1: Ngày đóng phiên </w:t>
                </w:r>
                <w:r w:rsidDel="00000000" w:rsidR="00000000" w:rsidRPr="00000000">
                  <w:rPr>
                    <w:rFonts w:ascii="Montserrat" w:cs="Montserrat" w:eastAsia="Montserrat" w:hAnsi="Montserrat"/>
                    <w:rtl w:val="0"/>
                  </w:rPr>
                  <w:t xml:space="preserve">có 1 hoặc nhiều giá trị (nhưng không phải tất cả).</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đóng phiên (T-1)</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Thứ 2, Thứ 4</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Trước X giờ thứ 2 và thứ 4</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khớp lệnh</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Thứ 3 và thứ 5</w:t>
                </w:r>
              </w:p>
              <w:p w:rsidR="00000000" w:rsidDel="00000000" w:rsidP="00000000" w:rsidRDefault="00000000" w:rsidRPr="00000000" w14:paraId="00000AA9">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rtl w:val="0"/>
                  </w:rPr>
                  <w:t xml:space="preserve">(Rule: Tịnh tiến từ ngày đóng phiên sang thứ tương ứng)</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nhận CCQ</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Trong ngày khớp lệnh</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nhận tiền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T+3</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03 </w:t>
                </w:r>
                <w:r w:rsidDel="00000000" w:rsidR="00000000" w:rsidRPr="00000000">
                  <w:rPr>
                    <w:rFonts w:ascii="Montserrat" w:cs="Montserrat" w:eastAsia="Montserrat" w:hAnsi="Montserrat"/>
                    <w:rtl w:val="0"/>
                  </w:rPr>
                  <w:t xml:space="preserve">ngày làm việc sau ngày khớp lệnh</w:t>
                </w:r>
              </w:p>
              <w:p w:rsidR="00000000" w:rsidDel="00000000" w:rsidP="00000000" w:rsidRDefault="00000000" w:rsidRPr="00000000" w14:paraId="00000AB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(Rule: 03 được tịnh tiến từ ngày khớp lệnh để ra số ngày tương ứng)</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giao dịch</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360" w:lineRule="auto"/>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Thứ 3 và thứ 5</w:t>
                </w:r>
              </w:p>
              <w:p w:rsidR="00000000" w:rsidDel="00000000" w:rsidP="00000000" w:rsidRDefault="00000000" w:rsidRPr="00000000" w14:paraId="00000AB7">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rtl w:val="0"/>
                  </w:rPr>
                  <w:t xml:space="preserve">(Rule: Ngày khớp lệnh có giá trị cụ thể, nên hiển thị giống ngày khớp lệnh)</w:t>
                </w:r>
              </w:p>
            </w:tc>
          </w:tr>
          <w:tr>
            <w:trPr>
              <w:cantSplit w:val="0"/>
              <w:trHeight w:val="400" w:hRule="atLeast"/>
              <w:tblHeader w:val="0"/>
            </w:trPr>
            <w:tc>
              <w:tcPr>
                <w:vMerge w:val="restart"/>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b w:val="1"/>
                    <w:rtl w:val="0"/>
                  </w:rPr>
                  <w:t xml:space="preserve">TH2: Ngày đóng phiên </w:t>
                </w:r>
                <w:r w:rsidDel="00000000" w:rsidR="00000000" w:rsidRPr="00000000">
                  <w:rPr>
                    <w:rFonts w:ascii="Montserrat" w:cs="Montserrat" w:eastAsia="Montserrat" w:hAnsi="Montserrat"/>
                    <w:rtl w:val="0"/>
                  </w:rPr>
                  <w:t xml:space="preserve">gồm</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tất cả các giá trị từ thứ 2 đến thứ 6.</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đóng phiên (T-1)</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Thứ 2, Thứ 3, Thứ 4, Thứ 5, Thứ 6</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Trước X giờ các ngày làm việc trong tuần (Thứ 2 đến thứ 6)</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khớp lệnh</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01 ngày làm việc sau ngày đặt lệnh</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nhận CCQ</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T+1</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01 ngày làm việc sau ngày khớp lệnh</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nhận tiền</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T+3</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03 ngày làm việc sau ngày khớp lệnh</w:t>
                </w:r>
              </w:p>
            </w:tc>
          </w:tr>
          <w:tr>
            <w:trPr>
              <w:cantSplit w:val="0"/>
              <w:trHeight w:val="400" w:hRule="atLeast"/>
              <w:tblHeader w:val="0"/>
            </w:trPr>
            <w:tc>
              <w:tcPr>
                <w:vMerge w:val="continue"/>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giao dịch</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360" w:lineRule="auto"/>
                  <w:ind w:left="0" w:firstLine="0"/>
                  <w:rPr>
                    <w:rFonts w:ascii="Montserrat" w:cs="Montserrat" w:eastAsia="Montserrat" w:hAnsi="Montserra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Thứ 2 đến thứ 6.</w:t>
                </w:r>
              </w:p>
              <w:p w:rsidR="00000000" w:rsidDel="00000000" w:rsidP="00000000" w:rsidRDefault="00000000" w:rsidRPr="00000000" w14:paraId="00000AC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i w:val="1"/>
                    <w:rtl w:val="0"/>
                  </w:rPr>
                  <w:t xml:space="preserve">(Rule: Ngày khớp lệnh không có giá trị cụ thể, nên hiển thị các thứ theo Ngày đóng phiên)</w:t>
                </w:r>
                <w:r w:rsidDel="00000000" w:rsidR="00000000" w:rsidRPr="00000000">
                  <w:rPr>
                    <w:rtl w:val="0"/>
                  </w:rPr>
                </w:r>
              </w:p>
            </w:tc>
          </w:tr>
        </w:tbl>
      </w:sdtContent>
    </w:sdt>
    <w:p w:rsidR="00000000" w:rsidDel="00000000" w:rsidP="00000000" w:rsidRDefault="00000000" w:rsidRPr="00000000" w14:paraId="00000ACD">
      <w:pPr>
        <w:pStyle w:val="Heading3"/>
        <w:ind w:left="0" w:firstLine="0"/>
        <w:rPr/>
      </w:pPr>
      <w:bookmarkStart w:colFirst="0" w:colLast="0" w:name="_heading=h.x5md61anqt4v" w:id="125"/>
      <w:bookmarkEnd w:id="125"/>
      <w:r w:rsidDel="00000000" w:rsidR="00000000" w:rsidRPr="00000000">
        <w:br w:type="page"/>
      </w:r>
      <w:r w:rsidDel="00000000" w:rsidR="00000000" w:rsidRPr="00000000">
        <w:rPr>
          <w:rtl w:val="0"/>
        </w:rPr>
      </w:r>
    </w:p>
    <w:p w:rsidR="00000000" w:rsidDel="00000000" w:rsidP="00000000" w:rsidRDefault="00000000" w:rsidRPr="00000000" w14:paraId="00000ACE">
      <w:pPr>
        <w:pStyle w:val="Heading4"/>
        <w:numPr>
          <w:ilvl w:val="2"/>
          <w:numId w:val="75"/>
        </w:numPr>
        <w:ind w:left="708.6614173228347" w:hanging="150"/>
        <w:rPr/>
      </w:pPr>
      <w:bookmarkStart w:colFirst="0" w:colLast="0" w:name="_heading=h.kaqssy9w3b24" w:id="126"/>
      <w:bookmarkEnd w:id="126"/>
      <w:r w:rsidDel="00000000" w:rsidR="00000000" w:rsidRPr="00000000">
        <w:rPr>
          <w:rtl w:val="0"/>
        </w:rPr>
        <w:t xml:space="preserve">Bottomsheet Phí bán (khi không có phí chuyển tiền)</w:t>
      </w:r>
    </w:p>
    <w:sdt>
      <w:sdtPr>
        <w:lock w:val="contentLocked"/>
        <w:id w:val="-1211782672"/>
        <w:tag w:val="goog_rdk_44"/>
      </w:sdtPr>
      <w:sdtContent>
        <w:tbl>
          <w:tblPr>
            <w:tblStyle w:val="Table6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2641600"/>
                      <wp:effectExtent b="0" l="0" r="0" t="0"/>
                      <wp:docPr id="111"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2438400" cy="2641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info Phí bán từ màn hình Chi tiết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w:t>
                </w:r>
              </w:p>
              <w:p w:rsidR="00000000" w:rsidDel="00000000" w:rsidP="00000000" w:rsidRDefault="00000000" w:rsidRPr="00000000" w14:paraId="00000AD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dấu X, ẩn bottomsheet.</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Với mỗi hàng, hiển thị biểu phí liên quan, gồm các nội dung:</w:t>
                </w:r>
              </w:p>
              <w:p w:rsidR="00000000" w:rsidDel="00000000" w:rsidP="00000000" w:rsidRDefault="00000000" w:rsidRPr="00000000" w14:paraId="00000ADF">
                <w:pPr>
                  <w:widowControl w:val="0"/>
                  <w:numPr>
                    <w:ilvl w:val="0"/>
                    <w:numId w:val="3"/>
                  </w:numPr>
                  <w:spacing w:line="360" w:lineRule="auto"/>
                  <w:ind w:left="425.1968503937013" w:hanging="283.4645669291342"/>
                  <w:rPr>
                    <w:rFonts w:ascii="Montserrat" w:cs="Montserrat" w:eastAsia="Montserrat" w:hAnsi="Montserrat"/>
                  </w:rPr>
                </w:pPr>
                <w:r w:rsidDel="00000000" w:rsidR="00000000" w:rsidRPr="00000000">
                  <w:rPr>
                    <w:rFonts w:ascii="Montserrat" w:cs="Montserrat" w:eastAsia="Montserrat" w:hAnsi="Montserrat"/>
                    <w:rtl w:val="0"/>
                  </w:rPr>
                  <w:t xml:space="preserve">Tên phí</w:t>
                </w:r>
              </w:p>
              <w:p w:rsidR="00000000" w:rsidDel="00000000" w:rsidP="00000000" w:rsidRDefault="00000000" w:rsidRPr="00000000" w14:paraId="00000AE0">
                <w:pPr>
                  <w:widowControl w:val="0"/>
                  <w:numPr>
                    <w:ilvl w:val="0"/>
                    <w:numId w:val="3"/>
                  </w:numPr>
                  <w:spacing w:line="360" w:lineRule="auto"/>
                  <w:ind w:left="425.1968503937013" w:hanging="283.4645669291342"/>
                  <w:rPr>
                    <w:rFonts w:ascii="Montserrat" w:cs="Montserrat" w:eastAsia="Montserrat" w:hAnsi="Montserrat"/>
                  </w:rPr>
                </w:pPr>
                <w:r w:rsidDel="00000000" w:rsidR="00000000" w:rsidRPr="00000000">
                  <w:rPr>
                    <w:rFonts w:ascii="Montserrat" w:cs="Montserrat" w:eastAsia="Montserrat" w:hAnsi="Montserrat"/>
                    <w:rtl w:val="0"/>
                  </w:rPr>
                  <w:t xml:space="preserve">Mô tả phí</w:t>
                </w:r>
              </w:p>
              <w:p w:rsidR="00000000" w:rsidDel="00000000" w:rsidP="00000000" w:rsidRDefault="00000000" w:rsidRPr="00000000" w14:paraId="00000AE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VD: Giữ dưới 12 tháng: 1.25%/Tổng tiền GD</w:t>
                </w:r>
              </w:p>
            </w:tc>
          </w:tr>
        </w:tbl>
      </w:sdtContent>
    </w:sdt>
    <w:p w:rsidR="00000000" w:rsidDel="00000000" w:rsidP="00000000" w:rsidRDefault="00000000" w:rsidRPr="00000000" w14:paraId="00000AE2">
      <w:pPr>
        <w:pStyle w:val="Heading4"/>
        <w:numPr>
          <w:ilvl w:val="2"/>
          <w:numId w:val="75"/>
        </w:numPr>
        <w:ind w:left="708.6614173228347" w:hanging="150"/>
      </w:pPr>
      <w:bookmarkStart w:colFirst="0" w:colLast="0" w:name="_heading=h.n65d3qg2abvv" w:id="127"/>
      <w:bookmarkEnd w:id="127"/>
      <w:r w:rsidDel="00000000" w:rsidR="00000000" w:rsidRPr="00000000">
        <w:rPr>
          <w:rtl w:val="0"/>
        </w:rPr>
        <w:t xml:space="preserve">Bottomsheet Phí mua (khi có phí chuyển tiền)</w:t>
      </w:r>
    </w:p>
    <w:sdt>
      <w:sdtPr>
        <w:lock w:val="contentLocked"/>
        <w:id w:val="1700629437"/>
        <w:tag w:val="goog_rdk_45"/>
      </w:sdtPr>
      <w:sdtContent>
        <w:tbl>
          <w:tblPr>
            <w:tblStyle w:val="Table6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rPr/>
                </w:pPr>
                <w:r w:rsidDel="00000000" w:rsidR="00000000" w:rsidRPr="00000000">
                  <w:rPr/>
                  <w:drawing>
                    <wp:inline distB="114300" distT="114300" distL="114300" distR="114300">
                      <wp:extent cx="2438400" cy="2336800"/>
                      <wp:effectExtent b="0" l="0" r="0" t="0"/>
                      <wp:docPr id="38"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2438400" cy="2336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360" w:lineRule="auto"/>
                  <w:rPr/>
                </w:pPr>
                <w:r w:rsidDel="00000000" w:rsidR="00000000" w:rsidRPr="00000000">
                  <w:rPr>
                    <w:rtl w:val="0"/>
                  </w:rPr>
                  <w:t xml:space="preserve">Hiển thị khi user chọn xem info Phí mua từ màn hình Chi tiết quỹ &amp; quỹ đang xem có phí chuyển tiền.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360" w:lineRule="auto"/>
                  <w:rPr/>
                </w:pPr>
                <w:r w:rsidDel="00000000" w:rsidR="00000000" w:rsidRPr="00000000">
                  <w:rPr>
                    <w:rtl w:val="0"/>
                  </w:rPr>
                  <w:t xml:space="preserve">Phí mua gồm 2 khoản phí</w:t>
                </w:r>
              </w:p>
              <w:p w:rsidR="00000000" w:rsidDel="00000000" w:rsidP="00000000" w:rsidRDefault="00000000" w:rsidRPr="00000000" w14:paraId="00000AEF">
                <w:pPr>
                  <w:widowControl w:val="0"/>
                  <w:spacing w:line="360" w:lineRule="auto"/>
                  <w:rPr/>
                </w:pPr>
                <w:r w:rsidDel="00000000" w:rsidR="00000000" w:rsidRPr="00000000">
                  <w:rPr>
                    <w:rtl w:val="0"/>
                  </w:rPr>
                  <w:t xml:space="preserve">Khi click dấu X, ẩn bottomsheet.</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360" w:lineRule="auto"/>
                  <w:rPr/>
                </w:pPr>
                <w:r w:rsidDel="00000000" w:rsidR="00000000" w:rsidRPr="00000000">
                  <w:rPr>
                    <w:rtl w:val="0"/>
                  </w:rPr>
                  <w:t xml:space="preserve">Block Phí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numPr>
                    <w:ilvl w:val="0"/>
                    <w:numId w:val="21"/>
                  </w:numPr>
                  <w:spacing w:line="360" w:lineRule="auto"/>
                  <w:ind w:left="283.4645669291342" w:hanging="360"/>
                  <w:rPr>
                    <w:u w:val="none"/>
                  </w:rPr>
                </w:pPr>
                <w:r w:rsidDel="00000000" w:rsidR="00000000" w:rsidRPr="00000000">
                  <w:rPr>
                    <w:rtl w:val="0"/>
                  </w:rPr>
                  <w:t xml:space="preserve">Title: Phí mua theo quy định quỹ.</w:t>
                </w:r>
              </w:p>
              <w:p w:rsidR="00000000" w:rsidDel="00000000" w:rsidP="00000000" w:rsidRDefault="00000000" w:rsidRPr="00000000" w14:paraId="00000AF3">
                <w:pPr>
                  <w:widowControl w:val="0"/>
                  <w:numPr>
                    <w:ilvl w:val="0"/>
                    <w:numId w:val="21"/>
                  </w:numPr>
                  <w:spacing w:line="360" w:lineRule="auto"/>
                  <w:ind w:left="283.4645669291342" w:hanging="360"/>
                  <w:rPr>
                    <w:u w:val="none"/>
                  </w:rPr>
                </w:pPr>
                <w:r w:rsidDel="00000000" w:rsidR="00000000" w:rsidRPr="00000000">
                  <w:rPr>
                    <w:rtl w:val="0"/>
                  </w:rPr>
                  <w:t xml:space="preserve">Item: Với mỗi hàng, hiển thị biểu phí liên quan, gồm các nội dung: </w:t>
                </w:r>
                <w:r w:rsidDel="00000000" w:rsidR="00000000" w:rsidRPr="00000000">
                  <w:rPr>
                    <w:color w:val="9900ff"/>
                    <w:rtl w:val="0"/>
                  </w:rPr>
                  <w:t xml:space="preserve">Tên phí + Mô tả phí</w:t>
                </w:r>
              </w:p>
              <w:p w:rsidR="00000000" w:rsidDel="00000000" w:rsidP="00000000" w:rsidRDefault="00000000" w:rsidRPr="00000000" w14:paraId="00000AF4">
                <w:pPr>
                  <w:widowControl w:val="0"/>
                  <w:spacing w:line="360" w:lineRule="auto"/>
                  <w:rPr/>
                </w:pPr>
                <w:r w:rsidDel="00000000" w:rsidR="00000000" w:rsidRPr="00000000">
                  <w:rPr>
                    <w:b w:val="1"/>
                    <w:rtl w:val="0"/>
                  </w:rPr>
                  <w:t xml:space="preserve">VD:</w:t>
                </w:r>
                <w:r w:rsidDel="00000000" w:rsidR="00000000" w:rsidRPr="00000000">
                  <w:rPr>
                    <w:rtl w:val="0"/>
                  </w:rPr>
                  <w:t xml:space="preserve"> Phí mua của quỹ:  1%/Giá trị GD</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360" w:lineRule="auto"/>
                  <w:rPr/>
                </w:pPr>
                <w:r w:rsidDel="00000000" w:rsidR="00000000" w:rsidRPr="00000000">
                  <w:rPr>
                    <w:rtl w:val="0"/>
                  </w:rPr>
                  <w:t xml:space="preserve">Block phí chuyển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numPr>
                    <w:ilvl w:val="0"/>
                    <w:numId w:val="21"/>
                  </w:numPr>
                  <w:spacing w:line="360" w:lineRule="auto"/>
                  <w:ind w:left="283.4645669291342" w:hanging="360"/>
                </w:pPr>
                <w:r w:rsidDel="00000000" w:rsidR="00000000" w:rsidRPr="00000000">
                  <w:rPr>
                    <w:rtl w:val="0"/>
                  </w:rPr>
                  <w:t xml:space="preserve">Title: Phí dịch vụ chuyển tiền</w:t>
                </w:r>
              </w:p>
              <w:p w:rsidR="00000000" w:rsidDel="00000000" w:rsidP="00000000" w:rsidRDefault="00000000" w:rsidRPr="00000000" w14:paraId="00000AF8">
                <w:pPr>
                  <w:widowControl w:val="0"/>
                  <w:numPr>
                    <w:ilvl w:val="0"/>
                    <w:numId w:val="21"/>
                  </w:numPr>
                  <w:spacing w:line="360" w:lineRule="auto"/>
                  <w:ind w:left="283.4645669291342" w:hanging="360"/>
                </w:pPr>
                <w:r w:rsidDel="00000000" w:rsidR="00000000" w:rsidRPr="00000000">
                  <w:rPr>
                    <w:rtl w:val="0"/>
                  </w:rPr>
                  <w:t xml:space="preserve">Item: Với mỗi hàng, hiển thị biểu phí liên quan, gồm các nội dung: </w:t>
                </w:r>
                <w:r w:rsidDel="00000000" w:rsidR="00000000" w:rsidRPr="00000000">
                  <w:rPr>
                    <w:color w:val="9900ff"/>
                    <w:rtl w:val="0"/>
                  </w:rPr>
                  <w:t xml:space="preserve">Tên phí + Mô tả phí</w:t>
                </w:r>
              </w:p>
              <w:p w:rsidR="00000000" w:rsidDel="00000000" w:rsidP="00000000" w:rsidRDefault="00000000" w:rsidRPr="00000000" w14:paraId="00000AF9">
                <w:pPr>
                  <w:widowControl w:val="0"/>
                  <w:spacing w:line="360" w:lineRule="auto"/>
                  <w:rPr/>
                </w:pPr>
                <w:r w:rsidDel="00000000" w:rsidR="00000000" w:rsidRPr="00000000">
                  <w:rPr>
                    <w:b w:val="1"/>
                    <w:rtl w:val="0"/>
                  </w:rPr>
                  <w:t xml:space="preserve">VD:</w:t>
                </w:r>
                <w:r w:rsidDel="00000000" w:rsidR="00000000" w:rsidRPr="00000000">
                  <w:rPr>
                    <w:rtl w:val="0"/>
                  </w:rPr>
                  <w:t xml:space="preserve"> Phí dịch vụ chuyển tiền cho Ngân hàng giám sát khi mua: 3.300đ/Giao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360" w:lineRule="auto"/>
                  <w:ind w:right="135.35433070866134"/>
                  <w:jc w:val="both"/>
                  <w:rPr/>
                </w:pPr>
                <w:r w:rsidDel="00000000" w:rsidR="00000000" w:rsidRPr="00000000">
                  <w:rPr>
                    <w:rtl w:val="0"/>
                  </w:rPr>
                  <w:t xml:space="preserve">Đã hiểu. Khi click, ẩn bottomsheet.</w:t>
                </w:r>
              </w:p>
            </w:tc>
          </w:tr>
        </w:tbl>
      </w:sdtContent>
    </w:sdt>
    <w:p w:rsidR="00000000" w:rsidDel="00000000" w:rsidP="00000000" w:rsidRDefault="00000000" w:rsidRPr="00000000" w14:paraId="00000AFD">
      <w:pPr>
        <w:pStyle w:val="Heading4"/>
        <w:numPr>
          <w:ilvl w:val="2"/>
          <w:numId w:val="75"/>
        </w:numPr>
        <w:ind w:left="708.6614173228347" w:hanging="150"/>
      </w:pPr>
      <w:bookmarkStart w:colFirst="0" w:colLast="0" w:name="_heading=h.y4ot7yrrxf6l" w:id="128"/>
      <w:bookmarkEnd w:id="128"/>
      <w:r w:rsidDel="00000000" w:rsidR="00000000" w:rsidRPr="00000000">
        <w:rPr>
          <w:rtl w:val="0"/>
        </w:rPr>
        <w:t xml:space="preserve">Bottomsheet Phí bán (khi có phí chuyển tiền)</w:t>
      </w:r>
    </w:p>
    <w:sdt>
      <w:sdtPr>
        <w:lock w:val="contentLocked"/>
        <w:id w:val="-1822922603"/>
        <w:tag w:val="goog_rdk_46"/>
      </w:sdtPr>
      <w:sdtContent>
        <w:tbl>
          <w:tblPr>
            <w:tblStyle w:val="Table7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rPr/>
                </w:pPr>
                <w:r w:rsidDel="00000000" w:rsidR="00000000" w:rsidRPr="00000000">
                  <w:rPr/>
                  <w:drawing>
                    <wp:inline distB="114300" distT="114300" distL="114300" distR="114300">
                      <wp:extent cx="2438400" cy="2908300"/>
                      <wp:effectExtent b="0" l="0" r="0" t="0"/>
                      <wp:docPr id="146"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2438400" cy="2908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360" w:lineRule="auto"/>
                  <w:rPr/>
                </w:pPr>
                <w:r w:rsidDel="00000000" w:rsidR="00000000" w:rsidRPr="00000000">
                  <w:rPr>
                    <w:rtl w:val="0"/>
                  </w:rPr>
                  <w:t xml:space="preserve">Hiển thị khi user chọn xem info Phí bán từ màn hình Chi tiết quỹ &amp; quỹ đang xem có phí chuyển tiền.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76"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360" w:lineRule="auto"/>
                  <w:rPr/>
                </w:pPr>
                <w:r w:rsidDel="00000000" w:rsidR="00000000" w:rsidRPr="00000000">
                  <w:rPr>
                    <w:rtl w:val="0"/>
                  </w:rPr>
                  <w:t xml:space="preserve">Phí bán gồm 2 khoản phí</w:t>
                </w:r>
              </w:p>
              <w:p w:rsidR="00000000" w:rsidDel="00000000" w:rsidP="00000000" w:rsidRDefault="00000000" w:rsidRPr="00000000" w14:paraId="00000B0A">
                <w:pPr>
                  <w:widowControl w:val="0"/>
                  <w:spacing w:line="360" w:lineRule="auto"/>
                  <w:rPr/>
                </w:pPr>
                <w:r w:rsidDel="00000000" w:rsidR="00000000" w:rsidRPr="00000000">
                  <w:rPr>
                    <w:rtl w:val="0"/>
                  </w:rPr>
                  <w:t xml:space="preserve">Khi click dấu X, ẩn bottomsheet.</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360" w:lineRule="auto"/>
                  <w:rPr/>
                </w:pPr>
                <w:r w:rsidDel="00000000" w:rsidR="00000000" w:rsidRPr="00000000">
                  <w:rPr>
                    <w:rtl w:val="0"/>
                  </w:rPr>
                  <w:t xml:space="preserve">Block Phí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numPr>
                    <w:ilvl w:val="0"/>
                    <w:numId w:val="21"/>
                  </w:numPr>
                  <w:spacing w:line="360" w:lineRule="auto"/>
                  <w:ind w:left="283.4645669291342" w:hanging="360"/>
                </w:pPr>
                <w:r w:rsidDel="00000000" w:rsidR="00000000" w:rsidRPr="00000000">
                  <w:rPr>
                    <w:rtl w:val="0"/>
                  </w:rPr>
                  <w:t xml:space="preserve">Title: Phí bán theo quy định quỹ.</w:t>
                </w:r>
              </w:p>
              <w:p w:rsidR="00000000" w:rsidDel="00000000" w:rsidP="00000000" w:rsidRDefault="00000000" w:rsidRPr="00000000" w14:paraId="00000B0E">
                <w:pPr>
                  <w:widowControl w:val="0"/>
                  <w:numPr>
                    <w:ilvl w:val="0"/>
                    <w:numId w:val="21"/>
                  </w:numPr>
                  <w:spacing w:line="360" w:lineRule="auto"/>
                  <w:ind w:left="283.4645669291342" w:hanging="360"/>
                </w:pPr>
                <w:r w:rsidDel="00000000" w:rsidR="00000000" w:rsidRPr="00000000">
                  <w:rPr>
                    <w:rtl w:val="0"/>
                  </w:rPr>
                  <w:t xml:space="preserve">Item: Với mỗi hàng, hiển thị biểu phí liên quan, gồm các nội dung: </w:t>
                </w:r>
                <w:r w:rsidDel="00000000" w:rsidR="00000000" w:rsidRPr="00000000">
                  <w:rPr>
                    <w:color w:val="9900ff"/>
                    <w:rtl w:val="0"/>
                  </w:rPr>
                  <w:t xml:space="preserve">Tên phí + Mô tả phí</w:t>
                </w:r>
              </w:p>
              <w:p w:rsidR="00000000" w:rsidDel="00000000" w:rsidP="00000000" w:rsidRDefault="00000000" w:rsidRPr="00000000" w14:paraId="00000B0F">
                <w:pPr>
                  <w:widowControl w:val="0"/>
                  <w:spacing w:line="360" w:lineRule="auto"/>
                  <w:rPr/>
                </w:pPr>
                <w:r w:rsidDel="00000000" w:rsidR="00000000" w:rsidRPr="00000000">
                  <w:rPr>
                    <w:b w:val="1"/>
                    <w:rtl w:val="0"/>
                  </w:rPr>
                  <w:t xml:space="preserve">VD:</w:t>
                </w:r>
                <w:r w:rsidDel="00000000" w:rsidR="00000000" w:rsidRPr="00000000">
                  <w:rPr>
                    <w:rtl w:val="0"/>
                  </w:rPr>
                  <w:t xml:space="preserve"> Giữ dưới 12 tháng: 1.25%/Tổng tiền GD</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360" w:lineRule="auto"/>
                  <w:rPr/>
                </w:pPr>
                <w:r w:rsidDel="00000000" w:rsidR="00000000" w:rsidRPr="00000000">
                  <w:rPr>
                    <w:rtl w:val="0"/>
                  </w:rPr>
                  <w:t xml:space="preserve">Block phí chuyển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numPr>
                    <w:ilvl w:val="0"/>
                    <w:numId w:val="21"/>
                  </w:numPr>
                  <w:spacing w:line="360" w:lineRule="auto"/>
                  <w:ind w:left="283.4645669291342" w:hanging="360"/>
                </w:pPr>
                <w:r w:rsidDel="00000000" w:rsidR="00000000" w:rsidRPr="00000000">
                  <w:rPr>
                    <w:rtl w:val="0"/>
                  </w:rPr>
                  <w:t xml:space="preserve">Title: Phí dịch vụ chuyển tiền</w:t>
                </w:r>
              </w:p>
              <w:p w:rsidR="00000000" w:rsidDel="00000000" w:rsidP="00000000" w:rsidRDefault="00000000" w:rsidRPr="00000000" w14:paraId="00000B13">
                <w:pPr>
                  <w:widowControl w:val="0"/>
                  <w:numPr>
                    <w:ilvl w:val="0"/>
                    <w:numId w:val="21"/>
                  </w:numPr>
                  <w:spacing w:line="360" w:lineRule="auto"/>
                  <w:ind w:left="283.4645669291342" w:hanging="360"/>
                </w:pPr>
                <w:r w:rsidDel="00000000" w:rsidR="00000000" w:rsidRPr="00000000">
                  <w:rPr>
                    <w:rtl w:val="0"/>
                  </w:rPr>
                  <w:t xml:space="preserve">Item: Với mỗi hàng, hiển thị biểu phí liên quan, gồm các nội dung: </w:t>
                </w:r>
                <w:r w:rsidDel="00000000" w:rsidR="00000000" w:rsidRPr="00000000">
                  <w:rPr>
                    <w:color w:val="9900ff"/>
                    <w:rtl w:val="0"/>
                  </w:rPr>
                  <w:t xml:space="preserve">Tên phí + Mô tả phí</w:t>
                </w:r>
              </w:p>
              <w:p w:rsidR="00000000" w:rsidDel="00000000" w:rsidP="00000000" w:rsidRDefault="00000000" w:rsidRPr="00000000" w14:paraId="00000B14">
                <w:pPr>
                  <w:widowControl w:val="0"/>
                  <w:spacing w:line="360" w:lineRule="auto"/>
                  <w:rPr/>
                </w:pPr>
                <w:r w:rsidDel="00000000" w:rsidR="00000000" w:rsidRPr="00000000">
                  <w:rPr>
                    <w:b w:val="1"/>
                    <w:rtl w:val="0"/>
                  </w:rPr>
                  <w:t xml:space="preserve">VD:</w:t>
                </w:r>
                <w:r w:rsidDel="00000000" w:rsidR="00000000" w:rsidRPr="00000000">
                  <w:rPr>
                    <w:rtl w:val="0"/>
                  </w:rPr>
                  <w:t xml:space="preserve"> Phí dịch vụ chuyển tiền của Ngân hàng giám sát khi bán: 8.800đ/Giao dịch</w:t>
                </w:r>
                <w:r w:rsidDel="00000000" w:rsidR="00000000" w:rsidRPr="00000000">
                  <w:rPr>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360" w:lineRule="auto"/>
                  <w:ind w:right="135.35433070866134"/>
                  <w:jc w:val="both"/>
                  <w:rPr/>
                </w:pPr>
                <w:r w:rsidDel="00000000" w:rsidR="00000000" w:rsidRPr="00000000">
                  <w:rPr>
                    <w:rtl w:val="0"/>
                  </w:rPr>
                  <w:t xml:space="preserve">Đã hiểu. Khi click, ẩn bottomsheet.</w:t>
                </w:r>
              </w:p>
            </w:tc>
          </w:tr>
        </w:tbl>
      </w:sdtContent>
    </w:sdt>
    <w:p w:rsidR="00000000" w:rsidDel="00000000" w:rsidP="00000000" w:rsidRDefault="00000000" w:rsidRPr="00000000" w14:paraId="00000B18">
      <w:pPr>
        <w:pStyle w:val="Heading3"/>
        <w:ind w:left="0" w:firstLine="0"/>
        <w:rPr>
          <w:rFonts w:ascii="Montserrat" w:cs="Montserrat" w:eastAsia="Montserrat" w:hAnsi="Montserrat"/>
        </w:rPr>
      </w:pPr>
      <w:bookmarkStart w:colFirst="0" w:colLast="0" w:name="_heading=h.vh138q1r3fam" w:id="129"/>
      <w:bookmarkEnd w:id="129"/>
      <w:r w:rsidDel="00000000" w:rsidR="00000000" w:rsidRPr="00000000">
        <w:br w:type="page"/>
      </w:r>
      <w:r w:rsidDel="00000000" w:rsidR="00000000" w:rsidRPr="00000000">
        <w:rPr>
          <w:rtl w:val="0"/>
        </w:rPr>
      </w:r>
    </w:p>
    <w:p w:rsidR="00000000" w:rsidDel="00000000" w:rsidP="00000000" w:rsidRDefault="00000000" w:rsidRPr="00000000" w14:paraId="00000B19">
      <w:pPr>
        <w:pStyle w:val="Heading4"/>
        <w:numPr>
          <w:ilvl w:val="2"/>
          <w:numId w:val="75"/>
        </w:numPr>
        <w:ind w:left="708.6614173228347" w:hanging="150"/>
        <w:rPr/>
      </w:pPr>
      <w:bookmarkStart w:colFirst="0" w:colLast="0" w:name="_heading=h.ac74io2il3nu" w:id="130"/>
      <w:bookmarkEnd w:id="130"/>
      <w:r w:rsidDel="00000000" w:rsidR="00000000" w:rsidRPr="00000000">
        <w:rPr>
          <w:rtl w:val="0"/>
        </w:rPr>
        <w:t xml:space="preserve">Scr: Chi tiết công ty quỹ</w:t>
      </w:r>
    </w:p>
    <w:sdt>
      <w:sdtPr>
        <w:lock w:val="contentLocked"/>
        <w:id w:val="-572147171"/>
        <w:tag w:val="goog_rdk_47"/>
      </w:sdtPr>
      <w:sdtContent>
        <w:tbl>
          <w:tblPr>
            <w:tblStyle w:val="Table7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674.94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41"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thông tin Công ty Quản lý Quỹ, từ màn hình Chi tiết quỹ.</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76"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Công ty Quản lý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logo của công ty quản lý quỹ (</w:t>
                </w:r>
                <w:r w:rsidDel="00000000" w:rsidR="00000000" w:rsidRPr="00000000">
                  <w:rPr>
                    <w:rFonts w:ascii="Montserrat" w:cs="Montserrat" w:eastAsia="Montserrat" w:hAnsi="Montserrat"/>
                    <w:i w:val="1"/>
                    <w:color w:val="9900ff"/>
                    <w:rtl w:val="0"/>
                  </w:rPr>
                  <w:t xml:space="preserve">logo</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Tên công 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tên công ty quản lý quỹ (</w:t>
                </w:r>
                <w:r w:rsidDel="00000000" w:rsidR="00000000" w:rsidRPr="00000000">
                  <w:rPr>
                    <w:rFonts w:ascii="Montserrat" w:cs="Montserrat" w:eastAsia="Montserrat" w:hAnsi="Montserrat"/>
                    <w:i w:val="1"/>
                    <w:color w:val="9900ff"/>
                    <w:rtl w:val="0"/>
                  </w:rPr>
                  <w:t xml:space="preserve">company_name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Giới thiệu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giới thiệu công ty (</w:t>
                </w:r>
                <w:r w:rsidDel="00000000" w:rsidR="00000000" w:rsidRPr="00000000">
                  <w:rPr>
                    <w:rFonts w:ascii="Montserrat" w:cs="Montserrat" w:eastAsia="Montserrat" w:hAnsi="Montserrat"/>
                    <w:i w:val="1"/>
                    <w:color w:val="9900ff"/>
                    <w:rtl w:val="0"/>
                  </w:rPr>
                  <w:t xml:space="preserve">company_desc</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w:t>
                </w:r>
              </w:p>
              <w:p w:rsidR="00000000" w:rsidDel="00000000" w:rsidP="00000000" w:rsidRDefault="00000000" w:rsidRPr="00000000" w14:paraId="00000B32">
                <w:pPr>
                  <w:widowControl w:val="0"/>
                  <w:numPr>
                    <w:ilvl w:val="0"/>
                    <w:numId w:val="110"/>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Website (</w:t>
                </w:r>
                <w:r w:rsidDel="00000000" w:rsidR="00000000" w:rsidRPr="00000000">
                  <w:rPr>
                    <w:rFonts w:ascii="Montserrat" w:cs="Montserrat" w:eastAsia="Montserrat" w:hAnsi="Montserrat"/>
                    <w:i w:val="1"/>
                    <w:color w:val="9900ff"/>
                    <w:rtl w:val="0"/>
                  </w:rPr>
                  <w:t xml:space="preserve">website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B33">
                <w:pPr>
                  <w:widowControl w:val="0"/>
                  <w:numPr>
                    <w:ilvl w:val="0"/>
                    <w:numId w:val="110"/>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Hotline (</w:t>
                </w:r>
                <w:r w:rsidDel="00000000" w:rsidR="00000000" w:rsidRPr="00000000">
                  <w:rPr>
                    <w:rFonts w:ascii="Montserrat" w:cs="Montserrat" w:eastAsia="Montserrat" w:hAnsi="Montserrat"/>
                    <w:i w:val="1"/>
                    <w:color w:val="9900ff"/>
                    <w:rtl w:val="0"/>
                  </w:rPr>
                  <w:t xml:space="preserve">hotline</w:t>
                </w:r>
                <w:r w:rsidDel="00000000" w:rsidR="00000000" w:rsidRPr="00000000">
                  <w:rPr>
                    <w:rFonts w:ascii="Montserrat" w:cs="Montserrat" w:eastAsia="Montserrat" w:hAnsi="Montserrat"/>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76"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Các quỹ đang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các quỹ liên quan. Với mỗi mục, hiển thị:</w:t>
                </w:r>
              </w:p>
              <w:p w:rsidR="00000000" w:rsidDel="00000000" w:rsidP="00000000" w:rsidRDefault="00000000" w:rsidRPr="00000000" w14:paraId="00000B37">
                <w:pPr>
                  <w:widowControl w:val="0"/>
                  <w:numPr>
                    <w:ilvl w:val="0"/>
                    <w:numId w:val="12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Tên đầy đủ của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B38">
                <w:pPr>
                  <w:widowControl w:val="0"/>
                  <w:numPr>
                    <w:ilvl w:val="0"/>
                    <w:numId w:val="12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Mã quỹ (</w:t>
                </w:r>
                <w:r w:rsidDel="00000000" w:rsidR="00000000" w:rsidRPr="00000000">
                  <w:rPr>
                    <w:rFonts w:ascii="Montserrat" w:cs="Montserrat" w:eastAsia="Montserrat" w:hAnsi="Montserrat"/>
                    <w:i w:val="1"/>
                    <w:color w:val="9900ff"/>
                    <w:rtl w:val="0"/>
                  </w:rPr>
                  <w:t xml:space="preserve">fund_code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B3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w:t>
                </w:r>
                <w:hyperlink w:anchor="_heading=h.gwhl37v8i32a">
                  <w:r w:rsidDel="00000000" w:rsidR="00000000" w:rsidRPr="00000000">
                    <w:rPr>
                      <w:rFonts w:ascii="Montserrat" w:cs="Montserrat" w:eastAsia="Montserrat" w:hAnsi="Montserrat"/>
                      <w:color w:val="1155cc"/>
                      <w:u w:val="single"/>
                      <w:rtl w:val="0"/>
                    </w:rPr>
                    <w:t xml:space="preserve">Chi tiết quỹ</w:t>
                  </w:r>
                </w:hyperlink>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0B3A">
      <w:pPr>
        <w:pStyle w:val="Heading1"/>
        <w:ind w:left="0" w:firstLine="0"/>
        <w:rPr>
          <w:rFonts w:ascii="Montserrat" w:cs="Montserrat" w:eastAsia="Montserrat" w:hAnsi="Montserrat"/>
        </w:rPr>
      </w:pPr>
      <w:bookmarkStart w:colFirst="0" w:colLast="0" w:name="_heading=h.1afplw63ygc9" w:id="131"/>
      <w:bookmarkEnd w:id="131"/>
      <w:r w:rsidDel="00000000" w:rsidR="00000000" w:rsidRPr="00000000">
        <w:br w:type="page"/>
      </w:r>
      <w:r w:rsidDel="00000000" w:rsidR="00000000" w:rsidRPr="00000000">
        <w:rPr>
          <w:rtl w:val="0"/>
        </w:rPr>
      </w:r>
    </w:p>
    <w:p w:rsidR="00000000" w:rsidDel="00000000" w:rsidP="00000000" w:rsidRDefault="00000000" w:rsidRPr="00000000" w14:paraId="00000B3B">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x0m55a19wptf" w:id="132"/>
      <w:bookmarkEnd w:id="132"/>
      <w:r w:rsidDel="00000000" w:rsidR="00000000" w:rsidRPr="00000000">
        <w:rPr>
          <w:rFonts w:ascii="Montserrat" w:cs="Montserrat" w:eastAsia="Montserrat" w:hAnsi="Montserrat"/>
          <w:rtl w:val="0"/>
        </w:rPr>
        <w:t xml:space="preserve">Nghiệp vụ: Mua chứng chỉ quỹ</w:t>
      </w:r>
    </w:p>
    <w:p w:rsidR="00000000" w:rsidDel="00000000" w:rsidP="00000000" w:rsidRDefault="00000000" w:rsidRPr="00000000" w14:paraId="00000B3C">
      <w:pPr>
        <w:pStyle w:val="Heading3"/>
        <w:numPr>
          <w:ilvl w:val="1"/>
          <w:numId w:val="75"/>
        </w:numPr>
        <w:spacing w:before="0" w:beforeAutospacing="0"/>
        <w:ind w:left="992.1259842519685" w:hanging="360"/>
        <w:rPr/>
      </w:pPr>
      <w:bookmarkStart w:colFirst="0" w:colLast="0" w:name="_heading=h.x3f5ecnbhiow" w:id="133"/>
      <w:bookmarkEnd w:id="133"/>
      <w:r w:rsidDel="00000000" w:rsidR="00000000" w:rsidRPr="00000000">
        <w:rPr>
          <w:rtl w:val="0"/>
        </w:rPr>
        <w:t xml:space="preserve">Tổng quan</w:t>
      </w:r>
    </w:p>
    <w:sdt>
      <w:sdtPr>
        <w:lock w:val="contentLocked"/>
        <w:id w:val="224340294"/>
        <w:tag w:val="goog_rdk_48"/>
      </w:sdtPr>
      <w:sdtContent>
        <w:tbl>
          <w:tblPr>
            <w:tblStyle w:val="Table7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25"/>
            <w:tblGridChange w:id="0">
              <w:tblGrid>
                <w:gridCol w:w="1950"/>
                <w:gridCol w:w="7425"/>
              </w:tblGrid>
            </w:tblGridChange>
          </w:tblGrid>
          <w:tr>
            <w:trPr>
              <w:cantSplit w:val="0"/>
              <w:trHeight w:val="195" w:hRule="atLeast"/>
              <w:tblHeader w:val="0"/>
            </w:trPr>
            <w:tc>
              <w:tcPr/>
              <w:p w:rsidR="00000000" w:rsidDel="00000000" w:rsidP="00000000" w:rsidRDefault="00000000" w:rsidRPr="00000000" w14:paraId="00000B3D">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Mua chứng chỉ quỹ</w:t>
                </w:r>
              </w:p>
            </w:tc>
          </w:tr>
          <w:tr>
            <w:trPr>
              <w:cantSplit w:val="0"/>
              <w:tblHeader w:val="0"/>
            </w:trPr>
            <w:tc>
              <w:tcPr/>
              <w:p w:rsidR="00000000" w:rsidDel="00000000" w:rsidP="00000000" w:rsidRDefault="00000000" w:rsidRPr="00000000" w14:paraId="00000B3F">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đặt lệnh mua chứng chỉ quỹ, xem lại chi tiết lệnh mua, lịch sử giao dịch.</w:t>
                </w:r>
              </w:p>
            </w:tc>
          </w:tr>
          <w:tr>
            <w:trPr>
              <w:cantSplit w:val="0"/>
              <w:tblHeader w:val="0"/>
            </w:trPr>
            <w:tc>
              <w:tcPr/>
              <w:p w:rsidR="00000000" w:rsidDel="00000000" w:rsidP="00000000" w:rsidRDefault="00000000" w:rsidRPr="00000000" w14:paraId="00000B41">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B43">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chọn Mua chứng chỉ quỹ từ:</w:t>
                </w:r>
              </w:p>
              <w:p w:rsidR="00000000" w:rsidDel="00000000" w:rsidP="00000000" w:rsidRDefault="00000000" w:rsidRPr="00000000" w14:paraId="00000B45">
                <w:pPr>
                  <w:widowControl w:val="0"/>
                  <w:numPr>
                    <w:ilvl w:val="0"/>
                    <w:numId w:val="92"/>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Button Mua ở màn hình Chi tiết quỹ</w:t>
                </w:r>
              </w:p>
              <w:p w:rsidR="00000000" w:rsidDel="00000000" w:rsidP="00000000" w:rsidRDefault="00000000" w:rsidRPr="00000000" w14:paraId="00000B46">
                <w:pPr>
                  <w:widowControl w:val="0"/>
                  <w:numPr>
                    <w:ilvl w:val="0"/>
                    <w:numId w:val="92"/>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Button Mua ở màn hình Quỹ của tôi</w:t>
                </w:r>
              </w:p>
              <w:p w:rsidR="00000000" w:rsidDel="00000000" w:rsidP="00000000" w:rsidRDefault="00000000" w:rsidRPr="00000000" w14:paraId="00000B47">
                <w:pPr>
                  <w:widowControl w:val="0"/>
                  <w:numPr>
                    <w:ilvl w:val="0"/>
                    <w:numId w:val="92"/>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Button Mua thêm/Mua lại ở màn hình Chi tiết lệnh</w:t>
                </w:r>
              </w:p>
              <w:p w:rsidR="00000000" w:rsidDel="00000000" w:rsidP="00000000" w:rsidRDefault="00000000" w:rsidRPr="00000000" w14:paraId="00000B48">
                <w:pPr>
                  <w:widowControl w:val="0"/>
                  <w:numPr>
                    <w:ilvl w:val="0"/>
                    <w:numId w:val="92"/>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Button Mua lại ở màn hình Kết quả giao dịch Thất bại.</w:t>
                </w:r>
              </w:p>
            </w:tc>
          </w:tr>
          <w:tr>
            <w:trPr>
              <w:cantSplit w:val="0"/>
              <w:trHeight w:val="1109.9121093749998" w:hRule="atLeast"/>
              <w:tblHeader w:val="0"/>
            </w:trPr>
            <w:tc>
              <w:tcPr/>
              <w:p w:rsidR="00000000" w:rsidDel="00000000" w:rsidP="00000000" w:rsidRDefault="00000000" w:rsidRPr="00000000" w14:paraId="00000B4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đã có tài khoản giao dịch chứng chỉ quỹ tại CVS.</w:t>
                </w:r>
              </w:p>
              <w:p w:rsidR="00000000" w:rsidDel="00000000" w:rsidP="00000000" w:rsidRDefault="00000000" w:rsidRPr="00000000" w14:paraId="00000B4B">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Quỹ đang hoạt động.</w:t>
                </w:r>
              </w:p>
              <w:p w:rsidR="00000000" w:rsidDel="00000000" w:rsidP="00000000" w:rsidRDefault="00000000" w:rsidRPr="00000000" w14:paraId="00000B4C">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mua đáp ứng các quy định của quỹ (số tiền tối thiểu,...)</w:t>
                </w:r>
              </w:p>
            </w:tc>
          </w:tr>
          <w:tr>
            <w:trPr>
              <w:cantSplit w:val="0"/>
              <w:trHeight w:val="1079.9121093749998" w:hRule="atLeast"/>
              <w:tblHeader w:val="0"/>
            </w:trPr>
            <w:tc>
              <w:tcPr/>
              <w:p w:rsidR="00000000" w:rsidDel="00000000" w:rsidP="00000000" w:rsidRDefault="00000000" w:rsidRPr="00000000" w14:paraId="00000B4D">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mua được gửi thành công lên hệ thống Core và ghi nhận vào lịch sử giao dịch.</w:t>
                </w:r>
              </w:p>
              <w:p w:rsidR="00000000" w:rsidDel="00000000" w:rsidP="00000000" w:rsidRDefault="00000000" w:rsidRPr="00000000" w14:paraId="00000B4F">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lại chi tiết lệnh vừa đặt.</w:t>
                </w:r>
              </w:p>
            </w:tc>
          </w:tr>
          <w:tr>
            <w:trPr>
              <w:cantSplit w:val="0"/>
              <w:tblHeader w:val="0"/>
            </w:trPr>
            <w:tc>
              <w:tcPr/>
              <w:p w:rsidR="00000000" w:rsidDel="00000000" w:rsidP="00000000" w:rsidRDefault="00000000" w:rsidRPr="00000000" w14:paraId="00000B50">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chưa nhập đầy đủ thông tin lệnh mua.</w:t>
                </w:r>
              </w:p>
              <w:p w:rsidR="00000000" w:rsidDel="00000000" w:rsidP="00000000" w:rsidRDefault="00000000" w:rsidRPr="00000000" w14:paraId="00000B52">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Số tiền mua nhỏ hơn mức tối thiểu của quỹ.</w:t>
                </w:r>
              </w:p>
              <w:p w:rsidR="00000000" w:rsidDel="00000000" w:rsidP="00000000" w:rsidRDefault="00000000" w:rsidRPr="00000000" w14:paraId="00000B53">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Quỹ đang tạm ngừng giao dịch</w:t>
                </w:r>
              </w:p>
            </w:tc>
          </w:tr>
          <w:tr>
            <w:trPr>
              <w:cantSplit w:val="0"/>
              <w:trHeight w:val="549.9609375" w:hRule="atLeast"/>
              <w:tblHeader w:val="0"/>
            </w:trPr>
            <w:tc>
              <w:tcPr/>
              <w:p w:rsidR="00000000" w:rsidDel="00000000" w:rsidP="00000000" w:rsidRDefault="00000000" w:rsidRPr="00000000" w14:paraId="00000B5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B56">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B57">
      <w:pPr>
        <w:pStyle w:val="Heading3"/>
        <w:numPr>
          <w:ilvl w:val="1"/>
          <w:numId w:val="75"/>
        </w:numPr>
        <w:spacing w:after="0" w:before="0" w:lineRule="auto"/>
        <w:ind w:left="992.1259842519685" w:hanging="360"/>
        <w:rPr/>
      </w:pPr>
      <w:bookmarkStart w:colFirst="0" w:colLast="0" w:name="_heading=h.ppm5n0comqjh" w:id="134"/>
      <w:bookmarkEnd w:id="134"/>
      <w:r w:rsidDel="00000000" w:rsidR="00000000" w:rsidRPr="00000000">
        <w:rPr>
          <w:rtl w:val="0"/>
        </w:rPr>
        <w:t xml:space="preserve">Flowchart</w:t>
      </w:r>
    </w:p>
    <w:p w:rsidR="00000000" w:rsidDel="00000000" w:rsidP="00000000" w:rsidRDefault="00000000" w:rsidRPr="00000000" w14:paraId="00000B58">
      <w:pPr>
        <w:ind w:left="0" w:firstLine="0"/>
        <w:jc w:val="center"/>
        <w:rPr>
          <w:rFonts w:ascii="Montserrat" w:cs="Montserrat" w:eastAsia="Montserrat" w:hAnsi="Montserrat"/>
        </w:rPr>
      </w:pPr>
      <w:sdt>
        <w:sdtPr>
          <w:id w:val="1921388620"/>
          <w:tag w:val="goog_rdk_49"/>
        </w:sdtPr>
        <w:sdtContent>
          <w:commentRangeStart w:id="5"/>
        </w:sdtContent>
      </w:sdt>
      <w:r w:rsidDel="00000000" w:rsidR="00000000" w:rsidRPr="00000000">
        <w:rPr>
          <w:rFonts w:ascii="Montserrat" w:cs="Montserrat" w:eastAsia="Montserrat" w:hAnsi="Montserrat"/>
        </w:rPr>
        <w:drawing>
          <wp:inline distB="114300" distT="114300" distL="114300" distR="114300">
            <wp:extent cx="5441496" cy="8415338"/>
            <wp:effectExtent b="0" l="0" r="0" t="0"/>
            <wp:docPr id="91"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5441496" cy="8415338"/>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B59">
      <w:pPr>
        <w:pStyle w:val="Heading3"/>
        <w:numPr>
          <w:ilvl w:val="1"/>
          <w:numId w:val="75"/>
        </w:numPr>
        <w:spacing w:after="0" w:before="0" w:lineRule="auto"/>
        <w:ind w:left="992.1259842519685" w:hanging="360"/>
        <w:rPr/>
      </w:pPr>
      <w:bookmarkStart w:colFirst="0" w:colLast="0" w:name="_heading=h.3ogbb6an9eun" w:id="135"/>
      <w:bookmarkEnd w:id="135"/>
      <w:r w:rsidDel="00000000" w:rsidR="00000000" w:rsidRPr="00000000">
        <w:rPr>
          <w:rtl w:val="0"/>
        </w:rPr>
        <w:t xml:space="preserve">Mô tả chi tiết</w:t>
      </w:r>
    </w:p>
    <w:p w:rsidR="00000000" w:rsidDel="00000000" w:rsidP="00000000" w:rsidRDefault="00000000" w:rsidRPr="00000000" w14:paraId="00000B5A">
      <w:pPr>
        <w:pStyle w:val="Heading4"/>
        <w:numPr>
          <w:ilvl w:val="2"/>
          <w:numId w:val="75"/>
        </w:numPr>
        <w:spacing w:before="0" w:lineRule="auto"/>
        <w:ind w:left="708.6614173228347" w:hanging="150"/>
        <w:rPr/>
      </w:pPr>
      <w:bookmarkStart w:colFirst="0" w:colLast="0" w:name="_heading=h.h8f6lw2hczaq" w:id="136"/>
      <w:bookmarkEnd w:id="136"/>
      <w:r w:rsidDel="00000000" w:rsidR="00000000" w:rsidRPr="00000000">
        <w:rPr>
          <w:rtl w:val="0"/>
        </w:rPr>
        <w:t xml:space="preserve">Scr: Đặt lệnh mua</w:t>
      </w:r>
    </w:p>
    <w:tbl>
      <w:tblPr>
        <w:tblStyle w:val="Table73"/>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440"/>
        <w:gridCol w:w="4590"/>
        <w:tblGridChange w:id="0">
          <w:tblGrid>
            <w:gridCol w:w="3285"/>
            <w:gridCol w:w="1440"/>
            <w:gridCol w:w="45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71675" cy="4299259"/>
                  <wp:effectExtent b="0" l="0" r="0" t="0"/>
                  <wp:docPr id="12"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1971675" cy="4299259"/>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của quỹ đang mua, các mốc thời gian giao dịch dự kiến. Cho phép nhập số tiền muốn mua và đặt lệnh mua.</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Mua chứng chỉ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quỹ gồm:</w:t>
            </w:r>
          </w:p>
          <w:p w:rsidR="00000000" w:rsidDel="00000000" w:rsidP="00000000" w:rsidRDefault="00000000" w:rsidRPr="00000000" w14:paraId="00000B6A">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Logo công ty quỹ:</w:t>
            </w:r>
            <w:r w:rsidDel="00000000" w:rsidR="00000000" w:rsidRPr="00000000">
              <w:rPr>
                <w:rFonts w:ascii="Montserrat" w:cs="Montserrat" w:eastAsia="Montserrat" w:hAnsi="Montserrat"/>
                <w:color w:val="9900ff"/>
                <w:rtl w:val="0"/>
              </w:rPr>
              <w:t xml:space="preserve"> </w:t>
            </w:r>
            <w:r w:rsidDel="00000000" w:rsidR="00000000" w:rsidRPr="00000000">
              <w:rPr>
                <w:rFonts w:ascii="Montserrat" w:cs="Montserrat" w:eastAsia="Montserrat" w:hAnsi="Montserrat"/>
                <w:i w:val="1"/>
                <w:color w:val="9900ff"/>
                <w:rtl w:val="0"/>
              </w:rPr>
              <w:t xml:space="preserve">logo</w:t>
            </w:r>
          </w:p>
          <w:p w:rsidR="00000000" w:rsidDel="00000000" w:rsidP="00000000" w:rsidRDefault="00000000" w:rsidRPr="00000000" w14:paraId="00000B6B">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tl w:val="0"/>
              </w:rPr>
            </w:r>
          </w:p>
          <w:p w:rsidR="00000000" w:rsidDel="00000000" w:rsidP="00000000" w:rsidRDefault="00000000" w:rsidRPr="00000000" w14:paraId="00000B6C">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Fonts w:ascii="Montserrat" w:cs="Montserrat" w:eastAsia="Montserrat" w:hAnsi="Montserrat"/>
                <w:rtl w:val="0"/>
              </w:rPr>
              <w:tab/>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Giá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giá nav/ccq tại ngày hiện tại: </w:t>
            </w:r>
            <w:r w:rsidDel="00000000" w:rsidR="00000000" w:rsidRPr="00000000">
              <w:rPr>
                <w:rFonts w:ascii="Montserrat" w:cs="Montserrat" w:eastAsia="Montserrat" w:hAnsi="Montserrat"/>
                <w:i w:val="1"/>
                <w:color w:val="9900ff"/>
                <w:rtl w:val="0"/>
              </w:rPr>
              <w:t xml:space="preserve">nav</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Các mốc thời gian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mốc thời gian dự kiến:</w:t>
            </w:r>
          </w:p>
          <w:p w:rsidR="00000000" w:rsidDel="00000000" w:rsidP="00000000" w:rsidRDefault="00000000" w:rsidRPr="00000000" w14:paraId="00000B73">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Ngày user nhận được CCQ sau khi đặt lệnh (được tính dựa theo </w:t>
            </w:r>
            <w:r w:rsidDel="00000000" w:rsidR="00000000" w:rsidRPr="00000000">
              <w:rPr>
                <w:rFonts w:ascii="Montserrat" w:cs="Montserrat" w:eastAsia="Montserrat" w:hAnsi="Montserrat"/>
                <w:i w:val="1"/>
                <w:color w:val="9900ff"/>
                <w:rtl w:val="0"/>
              </w:rPr>
              <w:t xml:space="preserve">receiving_date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p w:rsidR="00000000" w:rsidDel="00000000" w:rsidP="00000000" w:rsidRDefault="00000000" w:rsidRPr="00000000" w14:paraId="00000B74">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Deadline user có thể hủy lệnh mua (được tính dựa theo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Tiếp tục.</w:t>
            </w:r>
          </w:p>
          <w:p w:rsidR="00000000" w:rsidDel="00000000" w:rsidP="00000000" w:rsidRDefault="00000000" w:rsidRPr="00000000" w14:paraId="00000B7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Button enable khi Số tiền mua hợp lệ. Sau khi click, hiển thị màn hình Thanh toán lệnh mua.</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71675" cy="825500"/>
                  <wp:effectExtent b="0" l="0" r="0" t="0"/>
                  <wp:docPr id="76"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197167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Cho phép user nhập số tiền mua. Chỉ cho phép nhập số, và hiển thị bàn phím số để user nhập.</w:t>
            </w:r>
          </w:p>
          <w:p w:rsidR="00000000" w:rsidDel="00000000" w:rsidP="00000000" w:rsidRDefault="00000000" w:rsidRPr="00000000" w14:paraId="00000B7C">
            <w:pPr>
              <w:widowControl w:val="0"/>
              <w:numPr>
                <w:ilvl w:val="0"/>
                <w:numId w:val="57"/>
              </w:numPr>
              <w:spacing w:line="360" w:lineRule="auto"/>
              <w:ind w:left="283.4645669291342" w:right="135.35433070866134" w:hanging="283.4645669291342"/>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Nhập tối đa 8 chữ số (tương đương giá trị lớn nhất là 99.999.</w:t>
            </w:r>
            <w:r w:rsidDel="00000000" w:rsidR="00000000" w:rsidRPr="00000000">
              <w:rPr>
                <w:rFonts w:ascii="Montserrat" w:cs="Montserrat" w:eastAsia="Montserrat" w:hAnsi="Montserrat"/>
                <w:rtl w:val="0"/>
              </w:rPr>
              <w:t xml:space="preserve">999đ</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B7D">
            <w:pPr>
              <w:widowControl w:val="0"/>
              <w:numPr>
                <w:ilvl w:val="0"/>
                <w:numId w:val="57"/>
              </w:numPr>
              <w:spacing w:line="360" w:lineRule="auto"/>
              <w:ind w:left="283.4645669291342" w:right="135.35433070866134" w:hanging="283.4645669291342"/>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Placeholder: Tối thiểu x đ</w:t>
            </w:r>
          </w:p>
          <w:p w:rsidR="00000000" w:rsidDel="00000000" w:rsidP="00000000" w:rsidRDefault="00000000" w:rsidRPr="00000000" w14:paraId="00000B7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x là số tiền mua tối thiểu </w:t>
            </w:r>
            <w:r w:rsidDel="00000000" w:rsidR="00000000" w:rsidRPr="00000000">
              <w:rPr>
                <w:rFonts w:ascii="Montserrat" w:cs="Montserrat" w:eastAsia="Montserrat" w:hAnsi="Montserrat"/>
                <w:i w:val="1"/>
                <w:color w:val="9900ff"/>
                <w:rtl w:val="0"/>
              </w:rPr>
              <w:t xml:space="preserve">min_purchase_amount</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Số tiền được validate ngay khi user nhập vào.</w:t>
            </w:r>
          </w:p>
          <w:p w:rsidR="00000000" w:rsidDel="00000000" w:rsidP="00000000" w:rsidRDefault="00000000" w:rsidRPr="00000000" w14:paraId="00000B7F">
            <w:pPr>
              <w:widowControl w:val="0"/>
              <w:numPr>
                <w:ilvl w:val="0"/>
                <w:numId w:val="103"/>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tiền mua được nhập nhỏ hơn số tiền mua tối thiểu, hiển thị cảnh báo để user nhập lại.</w:t>
            </w:r>
          </w:p>
          <w:p w:rsidR="00000000" w:rsidDel="00000000" w:rsidP="00000000" w:rsidRDefault="00000000" w:rsidRPr="00000000" w14:paraId="00000B80">
            <w:pPr>
              <w:widowControl w:val="0"/>
              <w:numPr>
                <w:ilvl w:val="0"/>
                <w:numId w:val="103"/>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Ngược lại, enable button Tiếp tục.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Các nút chọn nhanh số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các mức tiền gợi ý:</w:t>
            </w:r>
          </w:p>
          <w:p w:rsidR="00000000" w:rsidDel="00000000" w:rsidP="00000000" w:rsidRDefault="00000000" w:rsidRPr="00000000" w14:paraId="00000B8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Gồm 3 mức cố định: 100.000đ, 500.000đ, 1.000.000đ.</w:t>
            </w:r>
          </w:p>
          <w:p w:rsidR="00000000" w:rsidDel="00000000" w:rsidP="00000000" w:rsidRDefault="00000000" w:rsidRPr="00000000" w14:paraId="00000B8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nhấn chọn, số tiền được điền vào textfield Số tiền mua.</w:t>
            </w:r>
          </w:p>
        </w:tc>
      </w:tr>
    </w:tbl>
    <w:p w:rsidR="00000000" w:rsidDel="00000000" w:rsidP="00000000" w:rsidRDefault="00000000" w:rsidRPr="00000000" w14:paraId="00000B86">
      <w:pPr>
        <w:pStyle w:val="Heading3"/>
        <w:spacing w:before="200" w:line="360" w:lineRule="auto"/>
        <w:ind w:left="0" w:firstLine="0"/>
        <w:rPr/>
      </w:pPr>
      <w:bookmarkStart w:colFirst="0" w:colLast="0" w:name="_heading=h.72qepmr15ri1" w:id="137"/>
      <w:bookmarkEnd w:id="137"/>
      <w:r w:rsidDel="00000000" w:rsidR="00000000" w:rsidRPr="00000000">
        <w:br w:type="page"/>
      </w:r>
      <w:r w:rsidDel="00000000" w:rsidR="00000000" w:rsidRPr="00000000">
        <w:rPr>
          <w:rtl w:val="0"/>
        </w:rPr>
      </w:r>
    </w:p>
    <w:p w:rsidR="00000000" w:rsidDel="00000000" w:rsidP="00000000" w:rsidRDefault="00000000" w:rsidRPr="00000000" w14:paraId="00000B87">
      <w:pPr>
        <w:pStyle w:val="Heading4"/>
        <w:numPr>
          <w:ilvl w:val="2"/>
          <w:numId w:val="75"/>
        </w:numPr>
        <w:ind w:left="708.6614173228347" w:hanging="150"/>
        <w:rPr/>
      </w:pPr>
      <w:bookmarkStart w:colFirst="0" w:colLast="0" w:name="_heading=h.brizxzd7wd3h" w:id="138"/>
      <w:bookmarkEnd w:id="138"/>
      <w:r w:rsidDel="00000000" w:rsidR="00000000" w:rsidRPr="00000000">
        <w:rPr>
          <w:rtl w:val="0"/>
        </w:rPr>
        <w:t xml:space="preserve">Scr: Thanh toán lệnh mua</w:t>
      </w:r>
    </w:p>
    <w:tbl>
      <w:tblPr>
        <w:tblStyle w:val="Table74"/>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620"/>
        <w:gridCol w:w="4410"/>
        <w:tblGridChange w:id="0">
          <w:tblGrid>
            <w:gridCol w:w="3285"/>
            <w:gridCol w:w="1620"/>
            <w:gridCol w:w="441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ind w:left="0" w:firstLine="0"/>
              <w:rPr>
                <w:rFonts w:ascii="Montserrat" w:cs="Montserrat" w:eastAsia="Montserrat" w:hAnsi="Montserrat"/>
              </w:rPr>
            </w:pPr>
            <w:r w:rsidDel="00000000" w:rsidR="00000000" w:rsidRPr="00000000">
              <w:rPr/>
              <w:drawing>
                <wp:inline distB="114300" distT="114300" distL="114300" distR="114300">
                  <wp:extent cx="1952625" cy="4229100"/>
                  <wp:effectExtent b="0" l="0" r="0" t="0"/>
                  <wp:docPr id="132"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chọn phương thức thanh toán và xác nhận thanh toán cho giao dịch mua chứng chỉ quỹ.</w:t>
            </w:r>
          </w:p>
          <w:p w:rsidR="00000000" w:rsidDel="00000000" w:rsidP="00000000" w:rsidRDefault="00000000" w:rsidRPr="00000000" w14:paraId="00000B8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theo format của Thanh toán an toàn, tuy nhiên cần đảm bảo các thông tin sau:</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toán an toàn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sách tài khoản/thẻ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các phương thức thanh toán mà user có thể chọn.</w:t>
            </w:r>
          </w:p>
          <w:p w:rsidR="00000000" w:rsidDel="00000000" w:rsidP="00000000" w:rsidRDefault="00000000" w:rsidRPr="00000000" w14:paraId="00000B9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Các nguồn tiền được phép thanh toán:</w:t>
            </w:r>
          </w:p>
          <w:p w:rsidR="00000000" w:rsidDel="00000000" w:rsidP="00000000" w:rsidRDefault="00000000" w:rsidRPr="00000000" w14:paraId="00000B99">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Nhóm (chủ quỹ)</w:t>
            </w:r>
          </w:p>
          <w:p w:rsidR="00000000" w:rsidDel="00000000" w:rsidP="00000000" w:rsidRDefault="00000000" w:rsidRPr="00000000" w14:paraId="00000B9A">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Ví MoMo</w:t>
            </w:r>
          </w:p>
          <w:p w:rsidR="00000000" w:rsidDel="00000000" w:rsidP="00000000" w:rsidRDefault="00000000" w:rsidRPr="00000000" w14:paraId="00000B9B">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Ngân hàng liên kết</w:t>
            </w:r>
          </w:p>
          <w:p w:rsidR="00000000" w:rsidDel="00000000" w:rsidP="00000000" w:rsidRDefault="00000000" w:rsidRPr="00000000" w14:paraId="00000B9C">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Debit card</w:t>
            </w:r>
          </w:p>
          <w:p w:rsidR="00000000" w:rsidDel="00000000" w:rsidP="00000000" w:rsidRDefault="00000000" w:rsidRPr="00000000" w14:paraId="00000B9D">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Túi Thần Tài</w:t>
            </w:r>
          </w:p>
          <w:p w:rsidR="00000000" w:rsidDel="00000000" w:rsidP="00000000" w:rsidRDefault="00000000" w:rsidRPr="00000000" w14:paraId="00000B9E">
            <w:pPr>
              <w:widowControl w:val="0"/>
              <w:numPr>
                <w:ilvl w:val="0"/>
                <w:numId w:val="7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CVS (không khả dụng ở phase này)</w:t>
            </w:r>
          </w:p>
          <w:p w:rsidR="00000000" w:rsidDel="00000000" w:rsidP="00000000" w:rsidRDefault="00000000" w:rsidRPr="00000000" w14:paraId="00000B9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 Nguồn tiền không được thanh toán:</w:t>
            </w:r>
          </w:p>
          <w:p w:rsidR="00000000" w:rsidDel="00000000" w:rsidP="00000000" w:rsidRDefault="00000000" w:rsidRPr="00000000" w14:paraId="00000BA0">
            <w:pPr>
              <w:widowControl w:val="0"/>
              <w:numPr>
                <w:ilvl w:val="0"/>
                <w:numId w:val="48"/>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Ví trả sau</w:t>
            </w:r>
          </w:p>
          <w:p w:rsidR="00000000" w:rsidDel="00000000" w:rsidP="00000000" w:rsidRDefault="00000000" w:rsidRPr="00000000" w14:paraId="00000BA1">
            <w:pPr>
              <w:widowControl w:val="0"/>
              <w:numPr>
                <w:ilvl w:val="0"/>
                <w:numId w:val="48"/>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Credit Card</w:t>
            </w:r>
          </w:p>
          <w:p w:rsidR="00000000" w:rsidDel="00000000" w:rsidP="00000000" w:rsidRDefault="00000000" w:rsidRPr="00000000" w14:paraId="00000BA2">
            <w:pPr>
              <w:widowControl w:val="0"/>
              <w:numPr>
                <w:ilvl w:val="0"/>
                <w:numId w:val="48"/>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CCM</w:t>
            </w:r>
          </w:p>
          <w:p w:rsidR="00000000" w:rsidDel="00000000" w:rsidP="00000000" w:rsidRDefault="00000000" w:rsidRPr="00000000" w14:paraId="00000BA3">
            <w:pPr>
              <w:widowControl w:val="0"/>
              <w:numPr>
                <w:ilvl w:val="0"/>
                <w:numId w:val="48"/>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Chuyển khoản VA</w:t>
            </w:r>
          </w:p>
          <w:p w:rsidR="00000000" w:rsidDel="00000000" w:rsidP="00000000" w:rsidRDefault="00000000" w:rsidRPr="00000000" w14:paraId="00000BA4">
            <w:pPr>
              <w:widowControl w:val="0"/>
              <w:numPr>
                <w:ilvl w:val="0"/>
                <w:numId w:val="48"/>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Nhóm (không phải chủ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t xml:space="preserve">Mua c</w:t>
            </w:r>
            <w:r w:rsidDel="00000000" w:rsidR="00000000" w:rsidRPr="00000000">
              <w:rPr>
                <w:rFonts w:ascii="Montserrat" w:cs="Montserrat" w:eastAsia="Montserrat" w:hAnsi="Montserrat"/>
                <w:rtl w:val="0"/>
              </w:rPr>
              <w:t xml:space="preserve">hứng chỉ quỹ</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đang giao dịch (</w:t>
            </w:r>
            <w:r w:rsidDel="00000000" w:rsidR="00000000" w:rsidRPr="00000000">
              <w:rPr>
                <w:rFonts w:ascii="Montserrat" w:cs="Montserrat" w:eastAsia="Montserrat" w:hAnsi="Montserrat"/>
                <w:i w:val="1"/>
                <w:color w:val="9900ff"/>
                <w:rtl w:val="0"/>
              </w:rPr>
              <w:t xml:space="preserve">fund_code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360" w:lineRule="auto"/>
              <w:ind w:left="0" w:firstLine="0"/>
              <w:rPr>
                <w:rFonts w:ascii="Montserrat" w:cs="Montserrat" w:eastAsia="Montserrat" w:hAnsi="Montserrat"/>
              </w:rPr>
            </w:pPr>
            <w:r w:rsidDel="00000000" w:rsidR="00000000" w:rsidRPr="00000000">
              <w:rPr>
                <w:rtl w:val="0"/>
              </w:rPr>
              <w:t xml:space="preserve">Phí mua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360" w:lineRule="auto"/>
              <w:ind w:right="135.35433070866134"/>
              <w:jc w:val="both"/>
              <w:rPr/>
            </w:pPr>
            <w:r w:rsidDel="00000000" w:rsidR="00000000" w:rsidRPr="00000000">
              <w:rPr>
                <w:rtl w:val="0"/>
              </w:rPr>
              <w:t xml:space="preserve">Hiển thị text </w:t>
            </w:r>
            <w:r w:rsidDel="00000000" w:rsidR="00000000" w:rsidRPr="00000000">
              <w:rPr>
                <w:color w:val="9900ff"/>
                <w:rtl w:val="0"/>
              </w:rPr>
              <w:t xml:space="preserve">Mô tả phí</w:t>
            </w:r>
            <w:r w:rsidDel="00000000" w:rsidR="00000000" w:rsidRPr="00000000">
              <w:rPr>
                <w:rtl w:val="0"/>
              </w:rPr>
              <w:t xml:space="preserve"> của Phí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360" w:lineRule="auto"/>
              <w:ind w:left="0" w:right="135.35433070866134" w:firstLine="0"/>
              <w:jc w:val="both"/>
              <w:rPr/>
            </w:pPr>
            <w:r w:rsidDel="00000000" w:rsidR="00000000" w:rsidRPr="00000000">
              <w:rPr>
                <w:rtl w:val="0"/>
              </w:rPr>
              <w:t xml:space="preserve">Hiển thị Phí dịch vụ chuyển tiền (dưới dạng số tiền).</w:t>
            </w:r>
          </w:p>
          <w:p w:rsidR="00000000" w:rsidDel="00000000" w:rsidP="00000000" w:rsidRDefault="00000000" w:rsidRPr="00000000" w14:paraId="00000BB1">
            <w:pPr>
              <w:widowControl w:val="0"/>
              <w:spacing w:line="360" w:lineRule="auto"/>
              <w:ind w:left="0" w:right="135.35433070866134" w:firstLine="0"/>
              <w:jc w:val="both"/>
              <w:rPr/>
            </w:pPr>
            <w:r w:rsidDel="00000000" w:rsidR="00000000" w:rsidRPr="00000000">
              <w:rPr>
                <w:rtl w:val="0"/>
              </w:rPr>
              <w:t xml:space="preserve">Nếu quỹ này không có phí chuyển tiền thì không hiển thị dòng này.</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360" w:lineRule="auto"/>
              <w:ind w:left="0" w:firstLine="0"/>
              <w:rPr>
                <w:rFonts w:ascii="Montserrat" w:cs="Montserrat" w:eastAsia="Montserrat" w:hAnsi="Montserrat"/>
              </w:rPr>
            </w:pPr>
            <w:r w:rsidDel="00000000" w:rsidR="00000000" w:rsidRPr="00000000">
              <w:rPr>
                <w:rtl w:val="0"/>
              </w:rPr>
              <w:t xml:space="preserve">Tổng tiền mua tạm tính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Tổng </w:t>
            </w:r>
            <w:r w:rsidDel="00000000" w:rsidR="00000000" w:rsidRPr="00000000">
              <w:rPr>
                <w:rtl w:val="0"/>
              </w:rPr>
              <w:t xml:space="preserve">tiền mua tạm tính = Tổng tiền mua chứng chỉ quỹ (đã gồm phí mua) + Phí dịch vụ (nếu có).</w:t>
            </w:r>
            <w:r w:rsidDel="00000000" w:rsidR="00000000" w:rsidRPr="00000000">
              <w:rPr>
                <w:rtl w:val="0"/>
              </w:rPr>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after="0" w:before="0" w:line="240" w:lineRule="auto"/>
              <w:ind w:left="0" w:firstLine="0"/>
              <w:rPr>
                <w:rFonts w:ascii="Montserrat" w:cs="Montserrat" w:eastAsia="Montserrat" w:hAnsi="Montserrat"/>
              </w:rPr>
            </w:pPr>
            <w:r w:rsidDel="00000000" w:rsidR="00000000" w:rsidRPr="00000000">
              <w:rPr/>
              <w:drawing>
                <wp:inline distB="114300" distT="114300" distL="114300" distR="114300">
                  <wp:extent cx="1952625" cy="2032000"/>
                  <wp:effectExtent b="0" l="0" r="0" t="0"/>
                  <wp:docPr id="106"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1952625" cy="203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360" w:lineRule="auto"/>
              <w:ind w:left="0" w:firstLine="0"/>
              <w:rPr/>
            </w:pPr>
            <w:r w:rsidDel="00000000" w:rsidR="00000000" w:rsidRPr="00000000">
              <w:rPr>
                <w:rtl w:val="0"/>
              </w:rPr>
              <w:t xml:space="preserve">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360" w:lineRule="auto"/>
              <w:ind w:left="0" w:right="135.35433070866134" w:firstLine="0"/>
              <w:jc w:val="both"/>
              <w:rPr/>
            </w:pPr>
            <w:r w:rsidDel="00000000" w:rsidR="00000000" w:rsidRPr="00000000">
              <w:rPr>
                <w:rtl w:val="0"/>
              </w:rPr>
              <w:t xml:space="preserve">Khi click hiển thị BTS Chi tiết giao dịch gồm các thông tin:</w:t>
            </w:r>
          </w:p>
          <w:p w:rsidR="00000000" w:rsidDel="00000000" w:rsidP="00000000" w:rsidRDefault="00000000" w:rsidRPr="00000000" w14:paraId="00000BB8">
            <w:pPr>
              <w:widowControl w:val="0"/>
              <w:numPr>
                <w:ilvl w:val="0"/>
                <w:numId w:val="11"/>
              </w:numPr>
              <w:spacing w:line="360" w:lineRule="auto"/>
              <w:ind w:left="425.19685039370046" w:right="135.35433070866134" w:hanging="360"/>
              <w:jc w:val="both"/>
              <w:rPr>
                <w:u w:val="none"/>
              </w:rPr>
            </w:pPr>
            <w:r w:rsidDel="00000000" w:rsidR="00000000" w:rsidRPr="00000000">
              <w:rPr>
                <w:rtl w:val="0"/>
              </w:rPr>
              <w:t xml:space="preserve">Mã quỹ</w:t>
            </w:r>
          </w:p>
          <w:p w:rsidR="00000000" w:rsidDel="00000000" w:rsidP="00000000" w:rsidRDefault="00000000" w:rsidRPr="00000000" w14:paraId="00000BB9">
            <w:pPr>
              <w:widowControl w:val="0"/>
              <w:numPr>
                <w:ilvl w:val="0"/>
                <w:numId w:val="11"/>
              </w:numPr>
              <w:spacing w:line="360" w:lineRule="auto"/>
              <w:ind w:left="425.19685039370046" w:right="135.35433070866134" w:hanging="360"/>
              <w:jc w:val="both"/>
              <w:rPr>
                <w:u w:val="none"/>
              </w:rPr>
            </w:pPr>
            <w:r w:rsidDel="00000000" w:rsidR="00000000" w:rsidRPr="00000000">
              <w:rPr>
                <w:rtl w:val="0"/>
              </w:rPr>
              <w:t xml:space="preserve">Phí mua</w:t>
            </w:r>
          </w:p>
          <w:p w:rsidR="00000000" w:rsidDel="00000000" w:rsidP="00000000" w:rsidRDefault="00000000" w:rsidRPr="00000000" w14:paraId="00000BBA">
            <w:pPr>
              <w:widowControl w:val="0"/>
              <w:numPr>
                <w:ilvl w:val="0"/>
                <w:numId w:val="11"/>
              </w:numPr>
              <w:spacing w:line="360" w:lineRule="auto"/>
              <w:ind w:left="425.19685039370046" w:right="135.35433070866134" w:hanging="360"/>
              <w:jc w:val="both"/>
              <w:rPr>
                <w:u w:val="none"/>
              </w:rPr>
            </w:pPr>
            <w:r w:rsidDel="00000000" w:rsidR="00000000" w:rsidRPr="00000000">
              <w:rPr>
                <w:rtl w:val="0"/>
              </w:rPr>
              <w:t xml:space="preserve">Tiền mua chứng chỉ quỹ (đã bao gồm phí mua)</w:t>
            </w:r>
          </w:p>
          <w:p w:rsidR="00000000" w:rsidDel="00000000" w:rsidP="00000000" w:rsidRDefault="00000000" w:rsidRPr="00000000" w14:paraId="00000BBB">
            <w:pPr>
              <w:widowControl w:val="0"/>
              <w:numPr>
                <w:ilvl w:val="0"/>
                <w:numId w:val="11"/>
              </w:numPr>
              <w:spacing w:line="360" w:lineRule="auto"/>
              <w:ind w:left="425.19685039370046" w:right="135.35433070866134" w:hanging="360"/>
              <w:jc w:val="both"/>
              <w:rPr>
                <w:u w:val="none"/>
              </w:rPr>
            </w:pPr>
            <w:r w:rsidDel="00000000" w:rsidR="00000000" w:rsidRPr="00000000">
              <w:rPr>
                <w:rtl w:val="0"/>
              </w:rPr>
              <w:t xml:space="preserve">Phí dịch vụ</w:t>
            </w:r>
          </w:p>
          <w:p w:rsidR="00000000" w:rsidDel="00000000" w:rsidP="00000000" w:rsidRDefault="00000000" w:rsidRPr="00000000" w14:paraId="00000BBC">
            <w:pPr>
              <w:widowControl w:val="0"/>
              <w:numPr>
                <w:ilvl w:val="0"/>
                <w:numId w:val="11"/>
              </w:numPr>
              <w:spacing w:line="360" w:lineRule="auto"/>
              <w:ind w:left="425.19685039370046" w:right="135.35433070866134" w:hanging="360"/>
              <w:jc w:val="both"/>
              <w:rPr>
                <w:u w:val="none"/>
              </w:rPr>
            </w:pPr>
            <w:r w:rsidDel="00000000" w:rsidR="00000000" w:rsidRPr="00000000">
              <w:rPr>
                <w:rtl w:val="0"/>
              </w:rPr>
              <w:t xml:space="preserve">Tổng tiền mua tạm tính</w:t>
            </w:r>
          </w:p>
          <w:p w:rsidR="00000000" w:rsidDel="00000000" w:rsidP="00000000" w:rsidRDefault="00000000" w:rsidRPr="00000000" w14:paraId="00000BBD">
            <w:pPr>
              <w:widowControl w:val="0"/>
              <w:spacing w:line="360" w:lineRule="auto"/>
              <w:ind w:left="0" w:right="135.35433070866134" w:firstLine="0"/>
              <w:jc w:val="both"/>
              <w:rPr/>
            </w:pPr>
            <w:r w:rsidDel="00000000" w:rsidR="00000000" w:rsidRPr="00000000">
              <w:rPr>
                <w:rtl w:val="0"/>
              </w:rPr>
              <w:t xml:space="preserve">Khi click Đóng, tắt BTS.</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Smart OTP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360" w:lineRule="auto"/>
              <w:ind w:left="0" w:right="135.35433070866134" w:firstLine="0"/>
              <w:jc w:val="both"/>
              <w:rPr/>
            </w:pPr>
            <w:r w:rsidDel="00000000" w:rsidR="00000000" w:rsidRPr="00000000">
              <w:rPr>
                <w:rtl w:val="0"/>
              </w:rPr>
              <w:t xml:space="preserve">Title: Xác nhận đặt mua chứng chỉ quỹ với CVS.</w:t>
            </w:r>
          </w:p>
          <w:p w:rsidR="00000000" w:rsidDel="00000000" w:rsidP="00000000" w:rsidRDefault="00000000" w:rsidRPr="00000000" w14:paraId="00000BC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Mã xác thực giao dịch do hệ thống generate OTP 6 số. Mã có hiệu lực và thay đổi trong vòng </w:t>
            </w:r>
            <w:r w:rsidDel="00000000" w:rsidR="00000000" w:rsidRPr="00000000">
              <w:rPr>
                <w:rFonts w:ascii="Montserrat" w:cs="Montserrat" w:eastAsia="Montserrat" w:hAnsi="Montserrat"/>
                <w:rtl w:val="0"/>
              </w:rPr>
              <w:t xml:space="preserve">30 giây</w:t>
            </w:r>
            <w:r w:rsidDel="00000000" w:rsidR="00000000" w:rsidRPr="00000000">
              <w:rPr>
                <w:rFonts w:ascii="Montserrat" w:cs="Montserrat" w:eastAsia="Montserrat" w:hAnsi="Montserrat"/>
                <w:rtl w:val="0"/>
              </w:rPr>
              <w:t xml:space="preserve"> (theo platform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báo bảo mật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bảo mật thanh toán của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Ưu đãi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User có thể nhập hoặc chọn mã ưu đãi.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tiền cuối cùng sau khi áp dụng ưu đãi.</w:t>
            </w:r>
          </w:p>
          <w:p w:rsidR="00000000" w:rsidDel="00000000" w:rsidP="00000000" w:rsidRDefault="00000000" w:rsidRPr="00000000" w14:paraId="00000BC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trường hợp áp dụng ưu đãi, tổng tiền sau khi áp dụng tối thiểu là 0đ (không có trường hợp hoàn tiền, tiền âm).</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Xác nhận.</w:t>
            </w:r>
          </w:p>
          <w:p w:rsidR="00000000" w:rsidDel="00000000" w:rsidP="00000000" w:rsidRDefault="00000000" w:rsidRPr="00000000" w14:paraId="00000BC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Enable khi user đã chọn phương thức thanh toán hợp lệ.</w:t>
            </w:r>
          </w:p>
          <w:p w:rsidR="00000000" w:rsidDel="00000000" w:rsidP="00000000" w:rsidRDefault="00000000" w:rsidRPr="00000000" w14:paraId="00000BD0">
            <w:pPr>
              <w:widowControl w:val="0"/>
              <w:numPr>
                <w:ilvl w:val="0"/>
                <w:numId w:val="96"/>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Sau khi click, nếu không đủ số dư (ngân hàng), hiển thị Pop-up Không đủ số dư.</w:t>
            </w:r>
          </w:p>
          <w:p w:rsidR="00000000" w:rsidDel="00000000" w:rsidP="00000000" w:rsidRDefault="00000000" w:rsidRPr="00000000" w14:paraId="00000BD1">
            <w:pPr>
              <w:widowControl w:val="0"/>
              <w:numPr>
                <w:ilvl w:val="0"/>
                <w:numId w:val="96"/>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Ngược lại, hiển thị màn hình Kết quả giao dịch.</w:t>
            </w:r>
          </w:p>
        </w:tc>
      </w:tr>
    </w:tbl>
    <w:p w:rsidR="00000000" w:rsidDel="00000000" w:rsidP="00000000" w:rsidRDefault="00000000" w:rsidRPr="00000000" w14:paraId="00000BD2">
      <w:pPr>
        <w:pStyle w:val="Heading3"/>
        <w:spacing w:before="200" w:line="360" w:lineRule="auto"/>
        <w:ind w:left="0" w:firstLine="0"/>
        <w:rPr/>
      </w:pPr>
      <w:bookmarkStart w:colFirst="0" w:colLast="0" w:name="_heading=h.68nx5hwganh8" w:id="139"/>
      <w:bookmarkEnd w:id="139"/>
      <w:r w:rsidDel="00000000" w:rsidR="00000000" w:rsidRPr="00000000">
        <w:br w:type="page"/>
      </w:r>
      <w:r w:rsidDel="00000000" w:rsidR="00000000" w:rsidRPr="00000000">
        <w:rPr>
          <w:rtl w:val="0"/>
        </w:rPr>
      </w:r>
    </w:p>
    <w:p w:rsidR="00000000" w:rsidDel="00000000" w:rsidP="00000000" w:rsidRDefault="00000000" w:rsidRPr="00000000" w14:paraId="00000BD3">
      <w:pPr>
        <w:pStyle w:val="Heading4"/>
        <w:numPr>
          <w:ilvl w:val="2"/>
          <w:numId w:val="75"/>
        </w:numPr>
        <w:ind w:left="708.6614173228347" w:hanging="150"/>
        <w:rPr/>
      </w:pPr>
      <w:bookmarkStart w:colFirst="0" w:colLast="0" w:name="_heading=h.3wk0bbjmny9j" w:id="140"/>
      <w:bookmarkEnd w:id="140"/>
      <w:r w:rsidDel="00000000" w:rsidR="00000000" w:rsidRPr="00000000">
        <w:rPr>
          <w:rtl w:val="0"/>
        </w:rPr>
        <w:t xml:space="preserve">Bottomsheet Thời gian giao dịch</w:t>
      </w:r>
    </w:p>
    <w:sdt>
      <w:sdtPr>
        <w:lock w:val="contentLocked"/>
        <w:id w:val="768558973"/>
        <w:tag w:val="goog_rdk_50"/>
      </w:sdtPr>
      <w:sdtContent>
        <w:tbl>
          <w:tblPr>
            <w:tblStyle w:val="Table75"/>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740"/>
            <w:gridCol w:w="4290"/>
            <w:tblGridChange w:id="0">
              <w:tblGrid>
                <w:gridCol w:w="3285"/>
                <w:gridCol w:w="1740"/>
                <w:gridCol w:w="42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114"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vào Xem chi tiết trong màn hình Đặt lệnh mua.</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1 - Đặt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user đặt lệnh mua chứng chỉ quỹ: ngày hiện tại.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2 - Khớp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khớp lệnh của quỹ</w:t>
                  <w:tab/>
                  <w:t xml:space="preserve">, xác định dựa trên </w:t>
                </w:r>
                <w:r w:rsidDel="00000000" w:rsidR="00000000" w:rsidRPr="00000000">
                  <w:rPr>
                    <w:rFonts w:ascii="Montserrat" w:cs="Montserrat" w:eastAsia="Montserrat" w:hAnsi="Montserrat"/>
                    <w:i w:val="1"/>
                    <w:color w:val="9900ff"/>
                    <w:rtl w:val="0"/>
                  </w:rPr>
                  <w:t xml:space="preserve">order_matching_date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3 - Nhận chứng chỉ quỹ</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Ngày user nhận được chứng chỉ quỹ vào tài khoản, xác định dựa trên </w:t>
                </w:r>
                <w:r w:rsidDel="00000000" w:rsidR="00000000" w:rsidRPr="00000000">
                  <w:rPr>
                    <w:rFonts w:ascii="Montserrat" w:cs="Montserrat" w:eastAsia="Montserrat" w:hAnsi="Montserrat"/>
                    <w:i w:val="1"/>
                    <w:color w:val="9900ff"/>
                    <w:rtl w:val="0"/>
                  </w:rPr>
                  <w:t xml:space="preserve">receiving</w:t>
                </w:r>
                <w:r w:rsidDel="00000000" w:rsidR="00000000" w:rsidRPr="00000000">
                  <w:rPr>
                    <w:rFonts w:ascii="Montserrat" w:cs="Montserrat" w:eastAsia="Montserrat" w:hAnsi="Montserrat"/>
                    <w:i w:val="1"/>
                    <w:color w:val="9900ff"/>
                    <w:rtl w:val="0"/>
                  </w:rPr>
                  <w:t xml:space="preserve">_date</w:t>
                </w:r>
                <w:r w:rsidDel="00000000" w:rsidR="00000000" w:rsidRPr="00000000">
                  <w:rPr>
                    <w:rFonts w:ascii="Montserrat" w:cs="Montserrat" w:eastAsia="Montserrat" w:hAnsi="Montserrat"/>
                    <w:i w:val="1"/>
                    <w:color w:val="9900ff"/>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Lưu ý về thời gian xử lý</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“Tất cả giao dịch đều được xử lý trong ngày làm việc (Thứ 2 - Thứ 6, không bao gồm ngày lễ).”</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hủy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deadline hủy lệnh mua, được tính toán dựa trên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Đã hiểu.</w:t>
                </w:r>
              </w:p>
              <w:p w:rsidR="00000000" w:rsidDel="00000000" w:rsidP="00000000" w:rsidRDefault="00000000" w:rsidRPr="00000000" w14:paraId="00000BF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0BF3">
      <w:pPr>
        <w:pStyle w:val="Heading3"/>
        <w:spacing w:before="200" w:line="360" w:lineRule="auto"/>
        <w:ind w:firstLine="850.3937007874017"/>
        <w:rPr>
          <w:rFonts w:ascii="Montserrat" w:cs="Montserrat" w:eastAsia="Montserrat" w:hAnsi="Montserrat"/>
        </w:rPr>
      </w:pPr>
      <w:bookmarkStart w:colFirst="0" w:colLast="0" w:name="_heading=h.7eyko53myv9" w:id="141"/>
      <w:bookmarkEnd w:id="141"/>
      <w:r w:rsidDel="00000000" w:rsidR="00000000" w:rsidRPr="00000000">
        <w:br w:type="page"/>
      </w:r>
      <w:r w:rsidDel="00000000" w:rsidR="00000000" w:rsidRPr="00000000">
        <w:rPr>
          <w:rtl w:val="0"/>
        </w:rPr>
      </w:r>
    </w:p>
    <w:p w:rsidR="00000000" w:rsidDel="00000000" w:rsidP="00000000" w:rsidRDefault="00000000" w:rsidRPr="00000000" w14:paraId="00000BF4">
      <w:pPr>
        <w:pStyle w:val="Heading4"/>
        <w:numPr>
          <w:ilvl w:val="2"/>
          <w:numId w:val="75"/>
        </w:numPr>
        <w:ind w:left="708.6614173228347" w:hanging="150"/>
        <w:rPr/>
      </w:pPr>
      <w:bookmarkStart w:colFirst="0" w:colLast="0" w:name="_heading=h.opngg4al3dz4" w:id="142"/>
      <w:bookmarkEnd w:id="142"/>
      <w:sdt>
        <w:sdtPr>
          <w:id w:val="168271623"/>
          <w:tag w:val="goog_rdk_51"/>
        </w:sdtPr>
        <w:sdtContent>
          <w:commentRangeStart w:id="6"/>
        </w:sdtContent>
      </w:sdt>
      <w:r w:rsidDel="00000000" w:rsidR="00000000" w:rsidRPr="00000000">
        <w:rPr>
          <w:rtl w:val="0"/>
        </w:rPr>
        <w:t xml:space="preserve">Scr: Kết quả giao dịch - Đang xử lý</w:t>
      </w:r>
      <w:commentRangeEnd w:id="6"/>
      <w:r w:rsidDel="00000000" w:rsidR="00000000" w:rsidRPr="00000000">
        <w:commentReference w:id="6"/>
      </w:r>
      <w:r w:rsidDel="00000000" w:rsidR="00000000" w:rsidRPr="00000000">
        <w:rPr>
          <w:rtl w:val="0"/>
        </w:rPr>
      </w:r>
    </w:p>
    <w:sdt>
      <w:sdtPr>
        <w:lock w:val="contentLocked"/>
        <w:id w:val="-1217423091"/>
        <w:tag w:val="goog_rdk_52"/>
      </w:sdtPr>
      <w:sdtContent>
        <w:tbl>
          <w:tblPr>
            <w:tblStyle w:val="Table76"/>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740"/>
            <w:gridCol w:w="4290"/>
            <w:tblGridChange w:id="0">
              <w:tblGrid>
                <w:gridCol w:w="3285"/>
                <w:gridCol w:w="1740"/>
                <w:gridCol w:w="42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03700"/>
                      <wp:effectExtent b="0" l="0" r="0" t="0"/>
                      <wp:docPr id="102"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1952625" cy="42037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xác nhận thanh toán cho lệnh mua/bán chứng chỉ quỹ, và hệ thống đang trong quá trình kiểm tra và ghi nhận.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E">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đang xử lý</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lưu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“MoMo đang liên hệ đối tác và sẽ thông báo kết quả cho bạn trong 15 phút. Hãy yên tâm nhé!”</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Dịch vụ/Cửa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mã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thanh toán.</w:t>
                </w:r>
              </w:p>
            </w:tc>
          </w:tr>
        </w:tbl>
      </w:sdtContent>
    </w:sdt>
    <w:p w:rsidR="00000000" w:rsidDel="00000000" w:rsidP="00000000" w:rsidRDefault="00000000" w:rsidRPr="00000000" w14:paraId="00000C13">
      <w:pPr>
        <w:pStyle w:val="Heading3"/>
        <w:spacing w:before="200" w:line="360" w:lineRule="auto"/>
        <w:ind w:left="0" w:firstLine="0"/>
        <w:rPr>
          <w:rFonts w:ascii="Montserrat" w:cs="Montserrat" w:eastAsia="Montserrat" w:hAnsi="Montserrat"/>
        </w:rPr>
      </w:pPr>
      <w:bookmarkStart w:colFirst="0" w:colLast="0" w:name="_heading=h.qtormdgzjdou" w:id="143"/>
      <w:bookmarkEnd w:id="143"/>
      <w:r w:rsidDel="00000000" w:rsidR="00000000" w:rsidRPr="00000000">
        <w:br w:type="page"/>
      </w:r>
      <w:r w:rsidDel="00000000" w:rsidR="00000000" w:rsidRPr="00000000">
        <w:rPr>
          <w:rtl w:val="0"/>
        </w:rPr>
      </w:r>
    </w:p>
    <w:p w:rsidR="00000000" w:rsidDel="00000000" w:rsidP="00000000" w:rsidRDefault="00000000" w:rsidRPr="00000000" w14:paraId="00000C14">
      <w:pPr>
        <w:pStyle w:val="Heading4"/>
        <w:numPr>
          <w:ilvl w:val="2"/>
          <w:numId w:val="75"/>
        </w:numPr>
        <w:ind w:left="708.6614173228347" w:hanging="150"/>
        <w:rPr/>
      </w:pPr>
      <w:bookmarkStart w:colFirst="0" w:colLast="0" w:name="_heading=h.iplaai2ioa4" w:id="144"/>
      <w:bookmarkEnd w:id="144"/>
      <w:r w:rsidDel="00000000" w:rsidR="00000000" w:rsidRPr="00000000">
        <w:rPr>
          <w:rtl w:val="0"/>
        </w:rPr>
        <w:t xml:space="preserve">Scr: Kết quả giao dịch - Thành công</w:t>
      </w:r>
    </w:p>
    <w:sdt>
      <w:sdtPr>
        <w:lock w:val="contentLocked"/>
        <w:id w:val="830528234"/>
        <w:tag w:val="goog_rdk_53"/>
      </w:sdtPr>
      <w:sdtContent>
        <w:tbl>
          <w:tblPr>
            <w:tblStyle w:val="Table77"/>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15"/>
            <w:gridCol w:w="4215"/>
            <w:tblGridChange w:id="0">
              <w:tblGrid>
                <w:gridCol w:w="3285"/>
                <w:gridCol w:w="1815"/>
                <w:gridCol w:w="421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140200"/>
                      <wp:effectExtent b="0" l="0" r="0" t="0"/>
                      <wp:docPr id="39"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1952625" cy="4140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xác nhận thanh toán cho lệnh mua chứng chỉ quỹ, và hệ thống đã ghi nhận lệnh thành công.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thành công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Dịch vụ/Cửa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mã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thanh toán.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lệnh. Sau khi click, hiển thị màn hình Chi tiết lệnh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Về trang chủ. Sau khi click, hiển thị màn hình Trang chủ Chứng chỉ quỹ.</w:t>
                </w:r>
              </w:p>
            </w:tc>
          </w:tr>
        </w:tbl>
      </w:sdtContent>
    </w:sdt>
    <w:p w:rsidR="00000000" w:rsidDel="00000000" w:rsidP="00000000" w:rsidRDefault="00000000" w:rsidRPr="00000000" w14:paraId="00000C36">
      <w:pPr>
        <w:pStyle w:val="Heading3"/>
        <w:spacing w:before="200" w:line="360" w:lineRule="auto"/>
        <w:ind w:firstLine="850.3937007874017"/>
        <w:rPr>
          <w:rFonts w:ascii="Montserrat" w:cs="Montserrat" w:eastAsia="Montserrat" w:hAnsi="Montserrat"/>
        </w:rPr>
      </w:pPr>
      <w:bookmarkStart w:colFirst="0" w:colLast="0" w:name="_heading=h.shon5xfav2jo" w:id="145"/>
      <w:bookmarkEnd w:id="145"/>
      <w:r w:rsidDel="00000000" w:rsidR="00000000" w:rsidRPr="00000000">
        <w:br w:type="page"/>
      </w:r>
      <w:r w:rsidDel="00000000" w:rsidR="00000000" w:rsidRPr="00000000">
        <w:rPr>
          <w:rtl w:val="0"/>
        </w:rPr>
      </w:r>
    </w:p>
    <w:p w:rsidR="00000000" w:rsidDel="00000000" w:rsidP="00000000" w:rsidRDefault="00000000" w:rsidRPr="00000000" w14:paraId="00000C37">
      <w:pPr>
        <w:pStyle w:val="Heading4"/>
        <w:numPr>
          <w:ilvl w:val="2"/>
          <w:numId w:val="75"/>
        </w:numPr>
        <w:ind w:left="708.6614173228347" w:hanging="150"/>
        <w:rPr/>
      </w:pPr>
      <w:bookmarkStart w:colFirst="0" w:colLast="0" w:name="_heading=h.8dvzxhkagztm" w:id="146"/>
      <w:bookmarkEnd w:id="146"/>
      <w:r w:rsidDel="00000000" w:rsidR="00000000" w:rsidRPr="00000000">
        <w:rPr>
          <w:rtl w:val="0"/>
        </w:rPr>
        <w:t xml:space="preserve">Scr: Kết quả giao dịch - Thất bại</w:t>
      </w:r>
    </w:p>
    <w:sdt>
      <w:sdtPr>
        <w:lock w:val="contentLocked"/>
        <w:id w:val="101389557"/>
        <w:tag w:val="goog_rdk_54"/>
      </w:sdtPr>
      <w:sdtContent>
        <w:tbl>
          <w:tblPr>
            <w:tblStyle w:val="Table78"/>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905"/>
            <w:gridCol w:w="4125"/>
            <w:tblGridChange w:id="0">
              <w:tblGrid>
                <w:gridCol w:w="3285"/>
                <w:gridCol w:w="1905"/>
                <w:gridCol w:w="412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41800"/>
                      <wp:effectExtent b="0" l="0" r="0" t="0"/>
                      <wp:docPr id="108" name="image100.png"/>
                      <a:graphic>
                        <a:graphicData uri="http://schemas.openxmlformats.org/drawingml/2006/picture">
                          <pic:pic>
                            <pic:nvPicPr>
                              <pic:cNvPr id="0" name="image100.png"/>
                              <pic:cNvPicPr preferRelativeResize="0"/>
                            </pic:nvPicPr>
                            <pic:blipFill>
                              <a:blip r:embed="rId103"/>
                              <a:srcRect b="0" l="0" r="0" t="0"/>
                              <a:stretch>
                                <a:fillRect/>
                              </a:stretch>
                            </pic:blipFill>
                            <pic:spPr>
                              <a:xfrm>
                                <a:off x="0" y="0"/>
                                <a:ext cx="1952625" cy="4241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xác nhận thanh toán cho lệnh mua/bán chứng chỉ quỹ, và hệ thống đang trong quá trình kiểm tra và ghi nhận.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thất bại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lưu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“Đã có lỗi xảy ra trong quá trình xử lý. Chúng tôi đã ghi nhận và sẽ khắc phục sớm. Mong bạn thông cảm và thử lại nhé!”</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Dịch vụ/Cửa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mã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thanh toán.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360" w:lineRule="auto"/>
                  <w:ind w:left="0" w:right="135.35433070866134" w:firstLine="0"/>
                  <w:jc w:val="both"/>
                  <w:rPr>
                    <w:rFonts w:ascii="Montserrat" w:cs="Montserrat" w:eastAsia="Montserrat" w:hAnsi="Montserrat"/>
                    <w:highlight w:val="yellow"/>
                  </w:rPr>
                </w:pPr>
                <w:r w:rsidDel="00000000" w:rsidR="00000000" w:rsidRPr="00000000">
                  <w:rPr>
                    <w:rFonts w:ascii="Montserrat" w:cs="Montserrat" w:eastAsia="Montserrat" w:hAnsi="Montserrat"/>
                    <w:rtl w:val="0"/>
                  </w:rPr>
                  <w:t xml:space="preserve">Về trang chủ. Sau khi click, hiển thị màn hình Trang chủ Chứng chỉ quỹ.</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Mua lại. Sau khi click, hiển thị màn hình Đặt lệnh mua chứng chỉ quỹ tương ứng.</w:t>
                </w:r>
              </w:p>
            </w:tc>
          </w:tr>
        </w:tbl>
      </w:sdtContent>
    </w:sdt>
    <w:p w:rsidR="00000000" w:rsidDel="00000000" w:rsidP="00000000" w:rsidRDefault="00000000" w:rsidRPr="00000000" w14:paraId="00000C5C">
      <w:pPr>
        <w:pStyle w:val="Heading4"/>
        <w:numPr>
          <w:ilvl w:val="2"/>
          <w:numId w:val="75"/>
        </w:numPr>
        <w:ind w:left="708.6614173228347" w:hanging="150"/>
        <w:rPr/>
      </w:pPr>
      <w:bookmarkStart w:colFirst="0" w:colLast="0" w:name="_heading=h.ton80150uldb" w:id="147"/>
      <w:bookmarkEnd w:id="147"/>
      <w:r w:rsidDel="00000000" w:rsidR="00000000" w:rsidRPr="00000000">
        <w:rPr>
          <w:rtl w:val="0"/>
        </w:rPr>
        <w:t xml:space="preserve">Pop-up Không đủ số dư</w:t>
      </w:r>
    </w:p>
    <w:sdt>
      <w:sdtPr>
        <w:lock w:val="contentLocked"/>
        <w:id w:val="454207470"/>
        <w:tag w:val="goog_rdk_55"/>
      </w:sdtPr>
      <w:sdtContent>
        <w:tbl>
          <w:tblPr>
            <w:tblStyle w:val="Table79"/>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950"/>
            <w:gridCol w:w="4080"/>
            <w:tblGridChange w:id="0">
              <w:tblGrid>
                <w:gridCol w:w="3285"/>
                <w:gridCol w:w="1950"/>
                <w:gridCol w:w="408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1955800"/>
                      <wp:effectExtent b="0" l="0" r="0" t="0"/>
                      <wp:docPr id="147"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1952625" cy="1955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xác nhận thanh toán cho lệnh mua/bán chứng chỉ quỹ, chọn nguồn tiền từ ngân hàng, và không đủ số dư để giao dịch.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báo</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ind w:left="0" w:firstLine="0"/>
                  <w:rPr>
                    <w:rFonts w:ascii="Montserrat" w:cs="Montserrat" w:eastAsia="Montserrat" w:hAnsi="Montserrat"/>
                  </w:rPr>
                </w:pPr>
                <w:r w:rsidDel="00000000" w:rsidR="00000000" w:rsidRPr="00000000">
                  <w:rPr>
                    <w:rtl w:val="0"/>
                  </w:rPr>
                  <w:t xml:space="preserve">Nội dung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Tài khoản ngân hàng cần duy trì số dư tối thiểu sau giao dịch là 50.000đ. Bạn vui lòng kiểm tra trước khi thực hiện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Thay đổi nguồn tiền. Khi click, hiển thị bottomsheet Chọn nguồn tiền.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Đóng. Khi click, tắt pop-up.</w:t>
                </w:r>
                <w:r w:rsidDel="00000000" w:rsidR="00000000" w:rsidRPr="00000000">
                  <w:rPr>
                    <w:rtl w:val="0"/>
                  </w:rPr>
                </w:r>
              </w:p>
            </w:tc>
          </w:tr>
        </w:tbl>
      </w:sdtContent>
    </w:sdt>
    <w:p w:rsidR="00000000" w:rsidDel="00000000" w:rsidP="00000000" w:rsidRDefault="00000000" w:rsidRPr="00000000" w14:paraId="00000C72">
      <w:pPr>
        <w:pStyle w:val="Heading4"/>
        <w:numPr>
          <w:ilvl w:val="2"/>
          <w:numId w:val="75"/>
        </w:numPr>
        <w:ind w:left="708.6614173228347" w:hanging="150"/>
        <w:rPr/>
      </w:pPr>
      <w:bookmarkStart w:colFirst="0" w:colLast="0" w:name="_heading=h.q7yx27acw80p" w:id="148"/>
      <w:bookmarkEnd w:id="148"/>
      <w:r w:rsidDel="00000000" w:rsidR="00000000" w:rsidRPr="00000000">
        <w:rPr>
          <w:rtl w:val="0"/>
        </w:rPr>
        <w:t xml:space="preserve">Bottomsheet Chọn nguồn tiền</w:t>
      </w:r>
    </w:p>
    <w:sdt>
      <w:sdtPr>
        <w:lock w:val="contentLocked"/>
        <w:id w:val="1776929629"/>
        <w:tag w:val="goog_rdk_56"/>
      </w:sdtPr>
      <w:sdtContent>
        <w:tbl>
          <w:tblPr>
            <w:tblStyle w:val="Table8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950"/>
            <w:gridCol w:w="4080"/>
            <w:tblGridChange w:id="0">
              <w:tblGrid>
                <w:gridCol w:w="3285"/>
                <w:gridCol w:w="1950"/>
                <w:gridCol w:w="408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2133600"/>
                      <wp:effectExtent b="0" l="0" r="0" t="0"/>
                      <wp:docPr id="55"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1952625" cy="2133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bấm Thay đổi nguồn tiền, từ màn </w:t>
                </w:r>
                <w:r w:rsidDel="00000000" w:rsidR="00000000" w:rsidRPr="00000000">
                  <w:rPr>
                    <w:rFonts w:ascii="Montserrat" w:cs="Montserrat" w:eastAsia="Montserrat" w:hAnsi="Montserrat"/>
                    <w:rtl w:val="0"/>
                  </w:rPr>
                  <w:t xml:space="preserve">Pop-up</w:t>
                </w:r>
                <w:r w:rsidDel="00000000" w:rsidR="00000000" w:rsidRPr="00000000">
                  <w:rPr>
                    <w:rFonts w:ascii="Montserrat" w:cs="Montserrat" w:eastAsia="Montserrat" w:hAnsi="Montserrat"/>
                    <w:rtl w:val="0"/>
                  </w:rPr>
                  <w:t xml:space="preserve"> Không đủ số dư, hoặc từ màn hình Thanh toán lệnh mua.</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Chọn tài khoản/thẻ</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dư</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Cho phép ẩn, hiện số dư khi bấm biểu tượng mắt.</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các nguồn tiền hiện có của user, bao gồm Ví MoMo, Túi Thần Tài, các ngân hàng liên kết,...</w:t>
                </w:r>
              </w:p>
              <w:p w:rsidR="00000000" w:rsidDel="00000000" w:rsidP="00000000" w:rsidRDefault="00000000" w:rsidRPr="00000000" w14:paraId="00000C85">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sử dụng nguồn tiền đó để tiếp tục thanh toán, tắt bottomsheet.</w:t>
                </w:r>
              </w:p>
            </w:tc>
          </w:tr>
        </w:tbl>
      </w:sdtContent>
    </w:sdt>
    <w:p w:rsidR="00000000" w:rsidDel="00000000" w:rsidP="00000000" w:rsidRDefault="00000000" w:rsidRPr="00000000" w14:paraId="00000C86">
      <w:pPr>
        <w:pStyle w:val="Heading3"/>
        <w:spacing w:before="200" w:line="360" w:lineRule="auto"/>
        <w:ind w:firstLine="850.3937007874017"/>
        <w:rPr>
          <w:rFonts w:ascii="Montserrat" w:cs="Montserrat" w:eastAsia="Montserrat" w:hAnsi="Montserrat"/>
        </w:rPr>
      </w:pPr>
      <w:bookmarkStart w:colFirst="0" w:colLast="0" w:name="_heading=h.nki1wu7qst88" w:id="149"/>
      <w:bookmarkEnd w:id="149"/>
      <w:r w:rsidDel="00000000" w:rsidR="00000000" w:rsidRPr="00000000">
        <w:br w:type="page"/>
      </w:r>
      <w:r w:rsidDel="00000000" w:rsidR="00000000" w:rsidRPr="00000000">
        <w:rPr>
          <w:rtl w:val="0"/>
        </w:rPr>
      </w:r>
    </w:p>
    <w:p w:rsidR="00000000" w:rsidDel="00000000" w:rsidP="00000000" w:rsidRDefault="00000000" w:rsidRPr="00000000" w14:paraId="00000C87">
      <w:pPr>
        <w:pStyle w:val="Heading4"/>
        <w:numPr>
          <w:ilvl w:val="2"/>
          <w:numId w:val="75"/>
        </w:numPr>
        <w:ind w:left="708.6614173228347" w:hanging="150"/>
        <w:rPr/>
      </w:pPr>
      <w:bookmarkStart w:colFirst="0" w:colLast="0" w:name="_heading=h.pbxwcfbxmzql" w:id="150"/>
      <w:bookmarkEnd w:id="150"/>
      <w:r w:rsidDel="00000000" w:rsidR="00000000" w:rsidRPr="00000000">
        <w:rPr>
          <w:rtl w:val="0"/>
        </w:rPr>
        <w:t xml:space="preserve">Scr: Xem chi tiết lệnh mua (Đặt lệnh)</w:t>
      </w:r>
    </w:p>
    <w:sdt>
      <w:sdtPr>
        <w:lock w:val="contentLocked"/>
        <w:id w:val="691615782"/>
        <w:tag w:val="goog_rdk_58"/>
      </w:sdtPr>
      <w:sdtContent>
        <w:tbl>
          <w:tblPr>
            <w:tblStyle w:val="Table81"/>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103"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mua</w:t>
                </w:r>
                <w:r w:rsidDel="00000000" w:rsidR="00000000" w:rsidRPr="00000000">
                  <w:rPr>
                    <w:rtl w:val="0"/>
                  </w:rPr>
                  <w:t xml:space="preserve">, và lệnh mua ở trạng thái </w:t>
                </w:r>
                <w:r w:rsidDel="00000000" w:rsidR="00000000" w:rsidRPr="00000000">
                  <w:rPr>
                    <w:rtl w:val="0"/>
                  </w:rPr>
                  <w:t xml:space="preserve">WAITING_ORDERED</w:t>
                </w:r>
                <w:r w:rsidDel="00000000" w:rsidR="00000000" w:rsidRPr="00000000">
                  <w:rPr>
                    <w:rtl w:val="0"/>
                  </w:rPr>
                  <w:t xml:space="preserve"> hoặc ORDERED hoặc </w:t>
                </w:r>
                <w:r w:rsidDel="00000000" w:rsidR="00000000" w:rsidRPr="00000000">
                  <w:rPr>
                    <w:rtl w:val="0"/>
                  </w:rPr>
                  <w:t xml:space="preserve">WAITING_MATCHED</w:t>
                </w:r>
                <w:r w:rsidDel="00000000" w:rsidR="00000000" w:rsidRPr="00000000">
                  <w:rPr>
                    <w:rtl w:val="0"/>
                  </w:rPr>
                  <w:t xml:space="preserve">.</w:t>
                </w:r>
                <w:r w:rsidDel="00000000" w:rsidR="00000000" w:rsidRPr="00000000">
                  <w:rPr>
                    <w:rtl w:val="0"/>
                  </w:rPr>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360" w:lineRule="auto"/>
                  <w:ind w:left="0" w:right="135.35433070866134" w:firstLine="0"/>
                  <w:jc w:val="both"/>
                  <w:rPr>
                    <w:rFonts w:ascii="Montserrat" w:cs="Montserrat" w:eastAsia="Montserrat" w:hAnsi="Montserrat"/>
                    <w:i w:val="1"/>
                    <w:color w:val="674ea7"/>
                  </w:rPr>
                </w:pPr>
                <w:r w:rsidDel="00000000" w:rsidR="00000000" w:rsidRPr="00000000">
                  <w:rPr>
                    <w:rFonts w:ascii="Montserrat" w:cs="Montserrat" w:eastAsia="Montserrat" w:hAnsi="Montserrat"/>
                    <w:rtl w:val="0"/>
                  </w:rPr>
                  <w:t xml:space="preserve">Hiển thị tổng </w:t>
                </w:r>
                <w:r w:rsidDel="00000000" w:rsidR="00000000" w:rsidRPr="00000000">
                  <w:rPr>
                    <w:b w:val="1"/>
                    <w:i w:val="1"/>
                    <w:color w:val="9900ff"/>
                    <w:rtl w:val="0"/>
                  </w:rPr>
                  <w:t xml:space="preserve">số tiền mua</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674ea7"/>
                    <w:rtl w:val="0"/>
                  </w:rPr>
                  <w:t xml:space="preserve">amount_input</w:t>
                </w:r>
                <w:r w:rsidDel="00000000" w:rsidR="00000000" w:rsidRPr="00000000">
                  <w:rPr>
                    <w:rtl w:val="0"/>
                  </w:rPr>
                </w:r>
              </w:p>
              <w:p w:rsidR="00000000" w:rsidDel="00000000" w:rsidP="00000000" w:rsidRDefault="00000000" w:rsidRPr="00000000" w14:paraId="00000C97">
                <w:pPr>
                  <w:widowControl w:val="0"/>
                  <w:spacing w:line="360" w:lineRule="auto"/>
                  <w:ind w:left="0" w:right="135.35433070866134" w:firstLine="0"/>
                  <w:jc w:val="both"/>
                  <w:rPr>
                    <w:b w:val="1"/>
                  </w:rPr>
                </w:pPr>
                <w:r w:rsidDel="00000000" w:rsidR="00000000" w:rsidRPr="00000000">
                  <w:rPr>
                    <w:rtl w:val="0"/>
                  </w:rPr>
                </w:r>
              </w:p>
              <w:p w:rsidR="00000000" w:rsidDel="00000000" w:rsidP="00000000" w:rsidRDefault="00000000" w:rsidRPr="00000000" w14:paraId="00000C98">
                <w:pPr>
                  <w:widowControl w:val="0"/>
                  <w:spacing w:line="360" w:lineRule="auto"/>
                  <w:ind w:left="0" w:right="135.35433070866134" w:firstLine="0"/>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C99">
                <w:pPr>
                  <w:widowControl w:val="0"/>
                  <w:spacing w:line="360" w:lineRule="auto"/>
                  <w:ind w:left="0" w:right="135.35433070866134" w:firstLine="0"/>
                  <w:jc w:val="both"/>
                  <w:rPr>
                    <w:i w:val="1"/>
                  </w:rPr>
                </w:pPr>
                <w:r w:rsidDel="00000000" w:rsidR="00000000" w:rsidRPr="00000000">
                  <w:rPr>
                    <w:i w:val="1"/>
                    <w:rtl w:val="0"/>
                  </w:rPr>
                  <w:t xml:space="preserve">Không bao gồm phí dịch vụ chuyển tiền liên ngân hàng.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0C9D">
                <w:pPr>
                  <w:widowControl w:val="0"/>
                  <w:numPr>
                    <w:ilvl w:val="0"/>
                    <w:numId w:val="2"/>
                  </w:numPr>
                  <w:spacing w:line="360" w:lineRule="auto"/>
                  <w:ind w:right="135.35433070866134"/>
                  <w:rPr>
                    <w:rFonts w:ascii="Montserrat" w:cs="Montserrat" w:eastAsia="Montserrat" w:hAnsi="Montserrat"/>
                  </w:rPr>
                </w:pPr>
                <w:r w:rsidDel="00000000" w:rsidR="00000000" w:rsidRPr="00000000">
                  <w:rPr>
                    <w:b w:val="1"/>
                    <w:rtl w:val="0"/>
                  </w:rPr>
                  <w:t xml:space="preserve">Bước 1: Đặt lệnh: </w:t>
                </w:r>
                <w:r w:rsidDel="00000000" w:rsidR="00000000" w:rsidRPr="00000000">
                  <w:rPr>
                    <w:rFonts w:ascii="Montserrat" w:cs="Montserrat" w:eastAsia="Montserrat" w:hAnsi="Montserrat"/>
                    <w:rtl w:val="0"/>
                  </w:rPr>
                  <w:t xml:space="preserve">hiển thị ngày user đặt lệnh</w:t>
                </w:r>
              </w:p>
              <w:p w:rsidR="00000000" w:rsidDel="00000000" w:rsidP="00000000" w:rsidRDefault="00000000" w:rsidRPr="00000000" w14:paraId="00000C9E">
                <w:pPr>
                  <w:widowControl w:val="0"/>
                  <w:numPr>
                    <w:ilvl w:val="0"/>
                    <w:numId w:val="2"/>
                  </w:numPr>
                  <w:spacing w:line="360" w:lineRule="auto"/>
                  <w:ind w:right="135.35433070866134"/>
                  <w:rPr>
                    <w:rFonts w:ascii="Montserrat" w:cs="Montserrat" w:eastAsia="Montserrat" w:hAnsi="Montserrat"/>
                  </w:rPr>
                </w:pPr>
                <w:r w:rsidDel="00000000" w:rsidR="00000000" w:rsidRPr="00000000">
                  <w:rPr>
                    <w:rtl w:val="0"/>
                  </w:rPr>
                  <w:t xml:space="preserve">Bước 2: Khớp lệnh</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hiển thị ngày khớp lệnh dự kiến, X- Y.</w:t>
                </w:r>
              </w:p>
              <w:p w:rsidR="00000000" w:rsidDel="00000000" w:rsidP="00000000" w:rsidRDefault="00000000" w:rsidRPr="00000000" w14:paraId="00000C9F">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được quy định trong quỹ, Y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+ 2. Không tính T7, CN, ngày nghỉ lễ).</w:t>
                </w:r>
              </w:p>
              <w:p w:rsidR="00000000" w:rsidDel="00000000" w:rsidP="00000000" w:rsidRDefault="00000000" w:rsidRPr="00000000" w14:paraId="00000CA0">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được chứng chỉ quỹ dự kiến, X- Y.</w:t>
                </w:r>
              </w:p>
              <w:p w:rsidR="00000000" w:rsidDel="00000000" w:rsidP="00000000" w:rsidRDefault="00000000" w:rsidRPr="00000000" w14:paraId="00000CA1">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w:t>
                </w:r>
                <w:r w:rsidDel="00000000" w:rsidR="00000000" w:rsidRPr="00000000">
                  <w:rPr>
                    <w:rFonts w:ascii="Montserrat" w:cs="Montserrat" w:eastAsia="Montserrat" w:hAnsi="Montserrat"/>
                    <w:i w:val="1"/>
                    <w:color w:val="674ea7"/>
                    <w:rtl w:val="0"/>
                  </w:rPr>
                  <w:t xml:space="preserve">receiving_date</w:t>
                </w:r>
                <w:r w:rsidDel="00000000" w:rsidR="00000000" w:rsidRPr="00000000">
                  <w:rPr>
                    <w:rFonts w:ascii="Montserrat" w:cs="Montserrat" w:eastAsia="Montserrat" w:hAnsi="Montserrat"/>
                    <w:i w:val="1"/>
                    <w:color w:val="674ea7"/>
                    <w:rtl w:val="0"/>
                  </w:rPr>
                  <w:t xml:space="preserve"> </w:t>
                </w:r>
                <w:r w:rsidDel="00000000" w:rsidR="00000000" w:rsidRPr="00000000">
                  <w:rPr>
                    <w:rFonts w:ascii="Montserrat" w:cs="Montserrat" w:eastAsia="Montserrat" w:hAnsi="Montserrat"/>
                    <w:rtl w:val="0"/>
                  </w:rPr>
                  <w:t xml:space="preserve">được quy định theo quỹ, Y là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360" w:lineRule="auto"/>
                  <w:ind w:left="0" w:right="135.35433070866134" w:firstLine="0"/>
                  <w:rPr>
                    <w:rFonts w:ascii="Montserrat" w:cs="Montserrat" w:eastAsia="Montserrat" w:hAnsi="Montserrat"/>
                  </w:rPr>
                </w:pPr>
                <w:sdt>
                  <w:sdtPr>
                    <w:id w:val="1439200279"/>
                    <w:tag w:val="goog_rdk_57"/>
                  </w:sdtPr>
                  <w:sdtContent>
                    <w:commentRangeStart w:id="7"/>
                  </w:sdtContent>
                </w:sdt>
                <w:r w:rsidDel="00000000" w:rsidR="00000000" w:rsidRPr="00000000">
                  <w:rPr>
                    <w:rFonts w:ascii="Montserrat" w:cs="Montserrat" w:eastAsia="Montserrat" w:hAnsi="Montserrat"/>
                    <w:rtl w:val="0"/>
                  </w:rPr>
                  <w:t xml:space="preserve">Hiển thị phí giao dịch dự kiến (t</w:t>
                </w:r>
                <w:r w:rsidDel="00000000" w:rsidR="00000000" w:rsidRPr="00000000">
                  <w:rPr>
                    <w:rtl w:val="0"/>
                  </w:rPr>
                  <w:t xml:space="preserve">ext)</w:t>
                </w:r>
                <w:commentRangeEnd w:id="7"/>
                <w:r w:rsidDel="00000000" w:rsidR="00000000" w:rsidRPr="00000000">
                  <w:commentReference w:id="7"/>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 sau khi bấm vào hiển thị màn hình Chi tiết giao dịch.</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after="0" w:before="0" w:line="24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572000"/>
                      <wp:effectExtent b="0" l="0" r="0" t="0"/>
                      <wp:docPr id="70" name="image54.png"/>
                      <a:graphic>
                        <a:graphicData uri="http://schemas.openxmlformats.org/drawingml/2006/picture">
                          <pic:pic>
                            <pic:nvPicPr>
                              <pic:cNvPr id="0" name="image54.png"/>
                              <pic:cNvPicPr preferRelativeResize="0"/>
                            </pic:nvPicPr>
                            <pic:blipFill>
                              <a:blip r:embed="rId107"/>
                              <a:srcRect b="0" l="0" r="0" t="0"/>
                              <a:stretch>
                                <a:fillRect/>
                              </a:stretch>
                            </pic:blipFill>
                            <pic:spPr>
                              <a:xfrm>
                                <a:off x="0" y="0"/>
                                <a:ext cx="1952625" cy="457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hủy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Nếu lệnh đã vào phiên xử lý, không thể hủy: Hiển thị thông báo "Thời gian hủy lệnh đã kết thúc vào lúc </w:t>
                </w:r>
                <w:r w:rsidDel="00000000" w:rsidR="00000000" w:rsidRPr="00000000">
                  <w:rPr>
                    <w:rFonts w:ascii="Montserrat" w:cs="Montserrat" w:eastAsia="Montserrat" w:hAnsi="Montserrat"/>
                    <w:i w:val="1"/>
                    <w:color w:val="674ea7"/>
                    <w:rtl w:val="0"/>
                  </w:rPr>
                  <w:t xml:space="preserve">cut_off_datetime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Mua thêm. Khi click, hiển thị lại màn hình </w:t>
                </w:r>
                <w:hyperlink w:anchor="_heading=h.h8f6lw2hczaq">
                  <w:r w:rsidDel="00000000" w:rsidR="00000000" w:rsidRPr="00000000">
                    <w:rPr>
                      <w:rFonts w:ascii="Montserrat" w:cs="Montserrat" w:eastAsia="Montserrat" w:hAnsi="Montserrat"/>
                      <w:color w:val="1155cc"/>
                      <w:u w:val="single"/>
                      <w:rtl w:val="0"/>
                    </w:rPr>
                    <w:t xml:space="preserve">Đặt lệnh mua</w:t>
                  </w:r>
                </w:hyperlink>
                <w:r w:rsidDel="00000000" w:rsidR="00000000" w:rsidRPr="00000000">
                  <w:rPr>
                    <w:rFonts w:ascii="Montserrat" w:cs="Montserrat" w:eastAsia="Montserrat" w:hAnsi="Montserrat"/>
                    <w:rtl w:val="0"/>
                  </w:rPr>
                  <w:t xml:space="preserve"> chứng chỉ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Hủy lệnh.</w:t>
                </w:r>
              </w:p>
              <w:p w:rsidR="00000000" w:rsidDel="00000000" w:rsidP="00000000" w:rsidRDefault="00000000" w:rsidRPr="00000000" w14:paraId="00000CC0">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chưa hết thời gian đóng phiên, enable button Hủy. Sau khi click, hiển thị Pop-up Xác nhận hủy lệnh.</w:t>
                </w:r>
              </w:p>
              <w:p w:rsidR="00000000" w:rsidDel="00000000" w:rsidP="00000000" w:rsidRDefault="00000000" w:rsidRPr="00000000" w14:paraId="00000CC1">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qua thời gian đóng phiên  (cut-off time) và chưa có kết quả khớp lệnh, disable button Hủy lệnh.</w:t>
                </w:r>
              </w:p>
              <w:p w:rsidR="00000000" w:rsidDel="00000000" w:rsidP="00000000" w:rsidRDefault="00000000" w:rsidRPr="00000000" w14:paraId="00000CC2">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đã có kết quả khớp lệnh, ẩn button Hủy.</w:t>
                </w:r>
              </w:p>
            </w:tc>
          </w:tr>
        </w:tbl>
      </w:sdtContent>
    </w:sdt>
    <w:p w:rsidR="00000000" w:rsidDel="00000000" w:rsidP="00000000" w:rsidRDefault="00000000" w:rsidRPr="00000000" w14:paraId="00000CC3">
      <w:pPr>
        <w:pStyle w:val="Heading3"/>
        <w:ind w:left="0" w:firstLine="0"/>
        <w:rPr/>
      </w:pPr>
      <w:bookmarkStart w:colFirst="0" w:colLast="0" w:name="_heading=h.eq7lc6dem6jx" w:id="151"/>
      <w:bookmarkEnd w:id="151"/>
      <w:r w:rsidDel="00000000" w:rsidR="00000000" w:rsidRPr="00000000">
        <w:rPr>
          <w:rtl w:val="0"/>
        </w:rPr>
      </w:r>
    </w:p>
    <w:p w:rsidR="00000000" w:rsidDel="00000000" w:rsidP="00000000" w:rsidRDefault="00000000" w:rsidRPr="00000000" w14:paraId="00000CC4">
      <w:pPr>
        <w:pStyle w:val="Heading3"/>
        <w:ind w:left="0" w:firstLine="0"/>
        <w:rPr/>
      </w:pPr>
      <w:bookmarkStart w:colFirst="0" w:colLast="0" w:name="_heading=h.2n09ogu1uofi" w:id="152"/>
      <w:bookmarkEnd w:id="152"/>
      <w:r w:rsidDel="00000000" w:rsidR="00000000" w:rsidRPr="00000000">
        <w:br w:type="page"/>
      </w:r>
      <w:r w:rsidDel="00000000" w:rsidR="00000000" w:rsidRPr="00000000">
        <w:rPr>
          <w:rtl w:val="0"/>
        </w:rPr>
      </w:r>
    </w:p>
    <w:p w:rsidR="00000000" w:rsidDel="00000000" w:rsidP="00000000" w:rsidRDefault="00000000" w:rsidRPr="00000000" w14:paraId="00000CC5">
      <w:pPr>
        <w:pStyle w:val="Heading4"/>
        <w:numPr>
          <w:ilvl w:val="2"/>
          <w:numId w:val="75"/>
        </w:numPr>
        <w:ind w:left="708.6614173228347" w:hanging="150"/>
        <w:rPr/>
      </w:pPr>
      <w:bookmarkStart w:colFirst="0" w:colLast="0" w:name="_heading=h.2jywy2uxthr6" w:id="153"/>
      <w:bookmarkEnd w:id="153"/>
      <w:r w:rsidDel="00000000" w:rsidR="00000000" w:rsidRPr="00000000">
        <w:rPr>
          <w:rtl w:val="0"/>
        </w:rPr>
        <w:t xml:space="preserve">Scr: Xem chi tiết lệnh mua (Đặt lệnh thất bại)</w:t>
      </w:r>
    </w:p>
    <w:sdt>
      <w:sdtPr>
        <w:lock w:val="contentLocked"/>
        <w:id w:val="-1863071241"/>
        <w:tag w:val="goog_rdk_61"/>
      </w:sdtPr>
      <w:sdtContent>
        <w:tbl>
          <w:tblPr>
            <w:tblStyle w:val="Table82"/>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rPr>
                    <w:b w:val="1"/>
                  </w:rPr>
                </w:pPr>
                <w:r w:rsidDel="00000000" w:rsidR="00000000" w:rsidRPr="00000000">
                  <w:rPr>
                    <w:b w:val="1"/>
                    <w:rtl w:val="0"/>
                  </w:rPr>
                  <w:t xml:space="preserve">Mô tả</w:t>
                </w:r>
              </w:p>
            </w:tc>
          </w:tr>
          <w:tr>
            <w:trPr>
              <w:cantSplit w:val="0"/>
              <w:trHeight w:val="400" w:hRule="atLeast"/>
              <w:tblHeader w:val="1"/>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rPr/>
                </w:pPr>
                <w:r w:rsidDel="00000000" w:rsidR="00000000" w:rsidRPr="00000000">
                  <w:rPr/>
                  <w:drawing>
                    <wp:inline distB="114300" distT="114300" distL="114300" distR="114300">
                      <wp:extent cx="1952625" cy="4229100"/>
                      <wp:effectExtent b="0" l="0" r="0" t="0"/>
                      <wp:docPr id="22"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360" w:lineRule="auto"/>
                  <w:rPr/>
                </w:pPr>
                <w:r w:rsidDel="00000000" w:rsidR="00000000" w:rsidRPr="00000000">
                  <w:rPr>
                    <w:rtl w:val="0"/>
                  </w:rPr>
                  <w:t xml:space="preserve">Hiển thị khi user chọn xem chi tiết lệnh mua, và lệnh mua ở trạng thái FAILED.</w:t>
                </w:r>
              </w:p>
            </w:tc>
          </w:tr>
          <w:tr>
            <w:trPr>
              <w:cantSplit w:val="0"/>
              <w:trHeight w:val="409.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360" w:lineRule="auto"/>
                  <w:rPr/>
                </w:pPr>
                <w:r w:rsidDel="00000000" w:rsidR="00000000" w:rsidRPr="00000000">
                  <w:rPr>
                    <w:rtl w:val="0"/>
                  </w:rPr>
                  <w:t xml:space="preserve">Chi tiết lệnh mua</w:t>
                </w:r>
              </w:p>
            </w:tc>
          </w:tr>
          <w:tr>
            <w:trPr>
              <w:cantSplit w:val="0"/>
              <w:trHeight w:val="43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360" w:lineRule="auto"/>
                  <w:rPr/>
                </w:pPr>
                <w:r w:rsidDel="00000000" w:rsidR="00000000" w:rsidRPr="00000000">
                  <w:rPr>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CD5">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CD6">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CD7">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DA">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0CDB">
                <w:pPr>
                  <w:widowControl w:val="0"/>
                  <w:numPr>
                    <w:ilvl w:val="0"/>
                    <w:numId w:val="2"/>
                  </w:numPr>
                  <w:spacing w:line="360" w:lineRule="auto"/>
                  <w:ind w:right="135.35433070866134"/>
                </w:pPr>
                <w:r w:rsidDel="00000000" w:rsidR="00000000" w:rsidRPr="00000000">
                  <w:rPr>
                    <w:b w:val="1"/>
                    <w:rtl w:val="0"/>
                  </w:rPr>
                  <w:t xml:space="preserve">Bước 1: Đặt lệnh: </w:t>
                </w:r>
                <w:r w:rsidDel="00000000" w:rsidR="00000000" w:rsidRPr="00000000">
                  <w:rPr>
                    <w:rtl w:val="0"/>
                  </w:rPr>
                  <w:t xml:space="preserve">hiển thị ngày user đặt lệnh</w:t>
                </w:r>
              </w:p>
              <w:p w:rsidR="00000000" w:rsidDel="00000000" w:rsidP="00000000" w:rsidRDefault="00000000" w:rsidRPr="00000000" w14:paraId="00000CDC">
                <w:pPr>
                  <w:widowControl w:val="0"/>
                  <w:numPr>
                    <w:ilvl w:val="0"/>
                    <w:numId w:val="2"/>
                  </w:numPr>
                  <w:spacing w:line="360" w:lineRule="auto"/>
                  <w:ind w:right="135.35433070866134"/>
                </w:pPr>
                <w:r w:rsidDel="00000000" w:rsidR="00000000" w:rsidRPr="00000000">
                  <w:rPr>
                    <w:rtl w:val="0"/>
                  </w:rPr>
                  <w:t xml:space="preserve">Bước 2: Khớp lệnh</w:t>
                </w:r>
                <w:r w:rsidDel="00000000" w:rsidR="00000000" w:rsidRPr="00000000">
                  <w:rPr>
                    <w:b w:val="1"/>
                    <w:rtl w:val="0"/>
                  </w:rPr>
                  <w:t xml:space="preserve">:</w:t>
                </w:r>
                <w:r w:rsidDel="00000000" w:rsidR="00000000" w:rsidRPr="00000000">
                  <w:rPr>
                    <w:rtl w:val="0"/>
                  </w:rPr>
                  <w:t xml:space="preserve"> hiển thị ngày khớp lệnh dự kiến, X- Y.</w:t>
                </w:r>
              </w:p>
              <w:p w:rsidR="00000000" w:rsidDel="00000000" w:rsidP="00000000" w:rsidRDefault="00000000" w:rsidRPr="00000000" w14:paraId="00000CDD">
                <w:pPr>
                  <w:widowControl w:val="0"/>
                  <w:spacing w:line="360" w:lineRule="auto"/>
                  <w:ind w:right="135.35433070866134" w:firstLine="720"/>
                  <w:rPr/>
                </w:pPr>
                <w:r w:rsidDel="00000000" w:rsidR="00000000" w:rsidRPr="00000000">
                  <w:rPr>
                    <w:rtl w:val="0"/>
                  </w:rPr>
                  <w:t xml:space="preserve">Trong đó, X là </w:t>
                </w:r>
                <w:r w:rsidDel="00000000" w:rsidR="00000000" w:rsidRPr="00000000">
                  <w:rPr>
                    <w:color w:val="674ea7"/>
                    <w:rtl w:val="0"/>
                  </w:rPr>
                  <w:t xml:space="preserve">order_matching_date</w:t>
                </w:r>
                <w:r w:rsidDel="00000000" w:rsidR="00000000" w:rsidRPr="00000000">
                  <w:rPr>
                    <w:color w:val="674ea7"/>
                    <w:rtl w:val="0"/>
                  </w:rPr>
                  <w:t xml:space="preserve"> </w:t>
                </w:r>
                <w:r w:rsidDel="00000000" w:rsidR="00000000" w:rsidRPr="00000000">
                  <w:rPr>
                    <w:rtl w:val="0"/>
                  </w:rPr>
                  <w:t xml:space="preserve">được quy định trong quỹ, Y là </w:t>
                </w:r>
                <w:r w:rsidDel="00000000" w:rsidR="00000000" w:rsidRPr="00000000">
                  <w:rPr>
                    <w:color w:val="674ea7"/>
                    <w:rtl w:val="0"/>
                  </w:rPr>
                  <w:t xml:space="preserve">order_matching_date</w:t>
                </w:r>
                <w:r w:rsidDel="00000000" w:rsidR="00000000" w:rsidRPr="00000000">
                  <w:rPr>
                    <w:color w:val="674ea7"/>
                    <w:rtl w:val="0"/>
                  </w:rPr>
                  <w:t xml:space="preserve"> </w:t>
                </w:r>
                <w:r w:rsidDel="00000000" w:rsidR="00000000" w:rsidRPr="00000000">
                  <w:rPr>
                    <w:rtl w:val="0"/>
                  </w:rPr>
                  <w:t xml:space="preserve">+ 2. Không tính T7, CN, ngày nghỉ lễ).</w:t>
                </w:r>
              </w:p>
              <w:p w:rsidR="00000000" w:rsidDel="00000000" w:rsidP="00000000" w:rsidRDefault="00000000" w:rsidRPr="00000000" w14:paraId="00000CDE">
                <w:pPr>
                  <w:widowControl w:val="0"/>
                  <w:numPr>
                    <w:ilvl w:val="0"/>
                    <w:numId w:val="2"/>
                  </w:numPr>
                  <w:spacing w:line="360" w:lineRule="auto"/>
                  <w:ind w:right="135.35433070866134"/>
                </w:pPr>
                <w:r w:rsidDel="00000000" w:rsidR="00000000" w:rsidRPr="00000000">
                  <w:rPr>
                    <w:rtl w:val="0"/>
                  </w:rPr>
                  <w:t xml:space="preserve">Bước 3: Hoàn thành: hiển thị ngày nhận được chứng chỉ quỹ dự kiến, X- Y.</w:t>
                </w:r>
              </w:p>
              <w:p w:rsidR="00000000" w:rsidDel="00000000" w:rsidP="00000000" w:rsidRDefault="00000000" w:rsidRPr="00000000" w14:paraId="00000CDF">
                <w:pPr>
                  <w:widowControl w:val="0"/>
                  <w:spacing w:line="360" w:lineRule="auto"/>
                  <w:ind w:right="135.35433070866134" w:firstLine="720"/>
                  <w:rPr/>
                </w:pPr>
                <w:r w:rsidDel="00000000" w:rsidR="00000000" w:rsidRPr="00000000">
                  <w:rPr>
                    <w:rtl w:val="0"/>
                  </w:rPr>
                  <w:t xml:space="preserve">Trong đó, X là ngày </w:t>
                </w:r>
                <w:r w:rsidDel="00000000" w:rsidR="00000000" w:rsidRPr="00000000">
                  <w:rPr>
                    <w:i w:val="1"/>
                    <w:color w:val="674ea7"/>
                    <w:rtl w:val="0"/>
                  </w:rPr>
                  <w:t xml:space="preserve">receiving_date</w:t>
                </w:r>
                <w:r w:rsidDel="00000000" w:rsidR="00000000" w:rsidRPr="00000000">
                  <w:rPr>
                    <w:i w:val="1"/>
                    <w:color w:val="674ea7"/>
                    <w:rtl w:val="0"/>
                  </w:rPr>
                  <w:t xml:space="preserve"> </w:t>
                </w:r>
                <w:r w:rsidDel="00000000" w:rsidR="00000000" w:rsidRPr="00000000">
                  <w:rPr>
                    <w:rtl w:val="0"/>
                  </w:rPr>
                  <w:t xml:space="preserve">được quy định theo quỹ, Y là X</w:t>
                </w:r>
                <w:r w:rsidDel="00000000" w:rsidR="00000000" w:rsidRPr="00000000">
                  <w:rPr>
                    <w:rtl w:val="0"/>
                  </w:rPr>
                  <w:t xml:space="preserve"> + 2.</w:t>
                </w:r>
                <w:r w:rsidDel="00000000" w:rsidR="00000000" w:rsidRPr="00000000">
                  <w:rPr>
                    <w:rtl w:val="0"/>
                  </w:rPr>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360" w:lineRule="auto"/>
                  <w:rPr/>
                </w:pPr>
                <w:r w:rsidDel="00000000" w:rsidR="00000000" w:rsidRPr="00000000">
                  <w:rPr>
                    <w:rtl w:val="0"/>
                  </w:rPr>
                  <w:t xml:space="preserve">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360" w:lineRule="auto"/>
                  <w:ind w:right="135.35433070866134"/>
                  <w:rPr/>
                </w:pPr>
                <w:sdt>
                  <w:sdtPr>
                    <w:id w:val="102105588"/>
                    <w:tag w:val="goog_rdk_59"/>
                  </w:sdtPr>
                  <w:sdtContent>
                    <w:commentRangeStart w:id="8"/>
                  </w:sdtContent>
                </w:sdt>
                <w:r w:rsidDel="00000000" w:rsidR="00000000" w:rsidRPr="00000000">
                  <w:rPr>
                    <w:rtl w:val="0"/>
                  </w:rPr>
                  <w:t xml:space="preserve">Đã có chút trục trặc xảy ra khi đặt lệnh. Bạn vui lòng thử lại sau ít phút nhé.</w:t>
                </w:r>
                <w:commentRangeEnd w:id="8"/>
                <w:r w:rsidDel="00000000" w:rsidR="00000000" w:rsidRPr="00000000">
                  <w:commentReference w:id="8"/>
                </w:r>
                <w:r w:rsidDel="00000000" w:rsidR="00000000" w:rsidRPr="00000000">
                  <w:rPr>
                    <w:rtl w:val="0"/>
                  </w:rPr>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360" w:lineRule="auto"/>
                  <w:rPr/>
                </w:pPr>
                <w:r w:rsidDel="00000000" w:rsidR="00000000" w:rsidRPr="00000000">
                  <w:rPr>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360" w:lineRule="auto"/>
                  <w:ind w:right="135.35433070866134"/>
                  <w:rPr/>
                </w:pPr>
                <w:r w:rsidDel="00000000" w:rsidR="00000000" w:rsidRPr="00000000">
                  <w:rPr>
                    <w:rtl w:val="0"/>
                  </w:rPr>
                  <w:t xml:space="preserve">Hiển thị phí giao dịch dự kiến (text)</w:t>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360" w:lineRule="auto"/>
                  <w:ind w:right="135.35433070866134"/>
                  <w:rPr/>
                </w:pPr>
                <w:r w:rsidDel="00000000" w:rsidR="00000000" w:rsidRPr="00000000">
                  <w:rPr>
                    <w:rtl w:val="0"/>
                  </w:rPr>
                  <w:t xml:space="preserve">Mã lệnh</w:t>
                </w:r>
              </w:p>
            </w:tc>
          </w:tr>
          <w:tr>
            <w:trPr>
              <w:cantSplit w:val="0"/>
              <w:trHeight w:val="424.98046875" w:hRule="atLeast"/>
              <w:tblHeader w:val="1"/>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360" w:lineRule="auto"/>
                  <w:ind w:right="135.35433070866134"/>
                  <w:rPr/>
                </w:pPr>
                <w:sdt>
                  <w:sdtPr>
                    <w:id w:val="1125724673"/>
                    <w:tag w:val="goog_rdk_60"/>
                  </w:sdtPr>
                  <w:sdtContent>
                    <w:commentRangeStart w:id="9"/>
                  </w:sdtContent>
                </w:sdt>
                <w:r w:rsidDel="00000000" w:rsidR="00000000" w:rsidRPr="00000000">
                  <w:rPr>
                    <w:rtl w:val="0"/>
                  </w:rPr>
                  <w:t xml:space="preserve">Mã giao dịch, sau khi bấm vào hiển thị màn hình Chi tiết giao dịch.</w:t>
                </w:r>
                <w:commentRangeEnd w:id="9"/>
                <w:r w:rsidDel="00000000" w:rsidR="00000000" w:rsidRPr="00000000">
                  <w:commentReference w:id="9"/>
                </w:r>
                <w:r w:rsidDel="00000000" w:rsidR="00000000" w:rsidRPr="00000000">
                  <w:rPr>
                    <w:rtl w:val="0"/>
                  </w:rPr>
                </w:r>
              </w:p>
            </w:tc>
          </w:tr>
          <w:tr>
            <w:trPr>
              <w:cantSplit w:val="0"/>
              <w:trHeight w:val="424.98046875" w:hRule="atLeast"/>
              <w:tblHeader w:val="1"/>
            </w:trPr>
            <w:tc>
              <w:tcPr>
                <w:vMerge w:val="continue"/>
              </w:tcPr>
              <w:p w:rsidR="00000000" w:rsidDel="00000000" w:rsidP="00000000" w:rsidRDefault="00000000" w:rsidRPr="00000000" w14:paraId="00000CF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360" w:lineRule="auto"/>
                  <w:ind w:right="135.35433070866134"/>
                  <w:rPr/>
                </w:pPr>
                <w:r w:rsidDel="00000000" w:rsidR="00000000" w:rsidRPr="00000000">
                  <w:rPr>
                    <w:rtl w:val="0"/>
                  </w:rPr>
                  <w:t xml:space="preserve">Mua lại.</w:t>
                </w:r>
              </w:p>
              <w:p w:rsidR="00000000" w:rsidDel="00000000" w:rsidP="00000000" w:rsidRDefault="00000000" w:rsidRPr="00000000" w14:paraId="00000CFB">
                <w:pPr>
                  <w:widowControl w:val="0"/>
                  <w:spacing w:line="360" w:lineRule="auto"/>
                  <w:ind w:right="135.35433070866134"/>
                  <w:rPr/>
                </w:pPr>
                <w:r w:rsidDel="00000000" w:rsidR="00000000" w:rsidRPr="00000000">
                  <w:rPr>
                    <w:rtl w:val="0"/>
                  </w:rPr>
                  <w:t xml:space="preserve">Khi click, hiển thị lại màn hình </w:t>
                </w:r>
                <w:hyperlink w:anchor="_heading=h.h8f6lw2hczaq">
                  <w:r w:rsidDel="00000000" w:rsidR="00000000" w:rsidRPr="00000000">
                    <w:rPr>
                      <w:color w:val="1155cc"/>
                      <w:u w:val="single"/>
                      <w:rtl w:val="0"/>
                    </w:rPr>
                    <w:t xml:space="preserve">Đặt lệnh mua</w:t>
                  </w:r>
                </w:hyperlink>
                <w:r w:rsidDel="00000000" w:rsidR="00000000" w:rsidRPr="00000000">
                  <w:rPr>
                    <w:rtl w:val="0"/>
                  </w:rPr>
                  <w:t xml:space="preserve"> chứng chỉ quỹ tương ứng.</w:t>
                </w:r>
              </w:p>
            </w:tc>
          </w:tr>
        </w:tbl>
      </w:sdtContent>
    </w:sdt>
    <w:p w:rsidR="00000000" w:rsidDel="00000000" w:rsidP="00000000" w:rsidRDefault="00000000" w:rsidRPr="00000000" w14:paraId="00000CFC">
      <w:pPr>
        <w:pStyle w:val="Heading4"/>
        <w:numPr>
          <w:ilvl w:val="2"/>
          <w:numId w:val="75"/>
        </w:numPr>
        <w:ind w:left="708.6614173228347" w:hanging="150"/>
        <w:rPr/>
      </w:pPr>
      <w:bookmarkStart w:colFirst="0" w:colLast="0" w:name="_heading=h.ltcijhiczs29" w:id="154"/>
      <w:bookmarkEnd w:id="154"/>
      <w:r w:rsidDel="00000000" w:rsidR="00000000" w:rsidRPr="00000000">
        <w:rPr>
          <w:rtl w:val="0"/>
        </w:rPr>
        <w:t xml:space="preserve">Scr: Xem chi tiết lệnh mua (Khớp lệnh)</w:t>
      </w:r>
    </w:p>
    <w:sdt>
      <w:sdtPr>
        <w:lock w:val="contentLocked"/>
        <w:id w:val="-1080887194"/>
        <w:tag w:val="goog_rdk_62"/>
      </w:sdtPr>
      <w:sdtContent>
        <w:tbl>
          <w:tblPr>
            <w:tblStyle w:val="Table83"/>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rPr/>
                </w:pPr>
                <w:r w:rsidDel="00000000" w:rsidR="00000000" w:rsidRPr="00000000">
                  <w:rPr/>
                  <w:drawing>
                    <wp:inline distB="114300" distT="114300" distL="114300" distR="114300">
                      <wp:extent cx="1952625" cy="4572000"/>
                      <wp:effectExtent b="0" l="0" r="0" t="0"/>
                      <wp:docPr id="79"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1952625" cy="4572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360" w:lineRule="auto"/>
                  <w:rPr/>
                </w:pPr>
                <w:r w:rsidDel="00000000" w:rsidR="00000000" w:rsidRPr="00000000">
                  <w:rPr>
                    <w:rtl w:val="0"/>
                  </w:rPr>
                  <w:t xml:space="preserve">Hiển thị khi user chọn xem chi tiết lệnh mua, và lệnh mua đang ở trạng thái MATCHED.</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360" w:lineRule="auto"/>
                  <w:rPr/>
                </w:pPr>
                <w:r w:rsidDel="00000000" w:rsidR="00000000" w:rsidRPr="00000000">
                  <w:rPr>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360" w:lineRule="auto"/>
                  <w:rPr/>
                </w:pPr>
                <w:r w:rsidDel="00000000" w:rsidR="00000000" w:rsidRPr="00000000">
                  <w:rPr>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D0C">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D0D">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D0E">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0D12">
                <w:pPr>
                  <w:widowControl w:val="0"/>
                  <w:numPr>
                    <w:ilvl w:val="0"/>
                    <w:numId w:val="2"/>
                  </w:numPr>
                  <w:spacing w:line="360" w:lineRule="auto"/>
                  <w:ind w:right="135.35433070866134"/>
                  <w:rPr/>
                </w:pPr>
                <w:r w:rsidDel="00000000" w:rsidR="00000000" w:rsidRPr="00000000">
                  <w:rPr>
                    <w:rtl w:val="0"/>
                  </w:rPr>
                  <w:t xml:space="preserve">Bước 1: Đặt lệnh: hiển thị ngày user đặt lệnh</w:t>
                </w:r>
              </w:p>
              <w:p w:rsidR="00000000" w:rsidDel="00000000" w:rsidP="00000000" w:rsidRDefault="00000000" w:rsidRPr="00000000" w14:paraId="00000D13">
                <w:pPr>
                  <w:widowControl w:val="0"/>
                  <w:numPr>
                    <w:ilvl w:val="0"/>
                    <w:numId w:val="2"/>
                  </w:numPr>
                  <w:spacing w:line="360" w:lineRule="auto"/>
                  <w:ind w:right="135.35433070866134"/>
                </w:pPr>
                <w:r w:rsidDel="00000000" w:rsidR="00000000" w:rsidRPr="00000000">
                  <w:rPr>
                    <w:b w:val="1"/>
                    <w:rtl w:val="0"/>
                  </w:rPr>
                  <w:t xml:space="preserve">Bước 2: Khớp lệnh:</w:t>
                </w:r>
                <w:r w:rsidDel="00000000" w:rsidR="00000000" w:rsidRPr="00000000">
                  <w:rPr>
                    <w:rtl w:val="0"/>
                  </w:rPr>
                  <w:t xml:space="preserve"> hiển thị ngày khớp lệnh thực tế.</w:t>
                </w:r>
              </w:p>
              <w:p w:rsidR="00000000" w:rsidDel="00000000" w:rsidP="00000000" w:rsidRDefault="00000000" w:rsidRPr="00000000" w14:paraId="00000D14">
                <w:pPr>
                  <w:widowControl w:val="0"/>
                  <w:numPr>
                    <w:ilvl w:val="0"/>
                    <w:numId w:val="2"/>
                  </w:numPr>
                  <w:spacing w:line="360" w:lineRule="auto"/>
                  <w:ind w:right="135.35433070866134"/>
                </w:pPr>
                <w:r w:rsidDel="00000000" w:rsidR="00000000" w:rsidRPr="00000000">
                  <w:rPr>
                    <w:rtl w:val="0"/>
                  </w:rPr>
                  <w:t xml:space="preserve">Bước 3: Hoàn thành: hiển thị ngày nhận được chứng chỉ quỹ dự kiến, X- Y.</w:t>
                </w:r>
              </w:p>
              <w:p w:rsidR="00000000" w:rsidDel="00000000" w:rsidP="00000000" w:rsidRDefault="00000000" w:rsidRPr="00000000" w14:paraId="00000D15">
                <w:pPr>
                  <w:widowControl w:val="0"/>
                  <w:spacing w:line="360" w:lineRule="auto"/>
                  <w:ind w:right="135.35433070866134" w:firstLine="720"/>
                  <w:rPr/>
                </w:pPr>
                <w:r w:rsidDel="00000000" w:rsidR="00000000" w:rsidRPr="00000000">
                  <w:rPr>
                    <w:rtl w:val="0"/>
                  </w:rPr>
                  <w:t xml:space="preserve">Trong đó, X là ngày </w:t>
                </w:r>
                <w:r w:rsidDel="00000000" w:rsidR="00000000" w:rsidRPr="00000000">
                  <w:rPr>
                    <w:i w:val="1"/>
                    <w:color w:val="674ea7"/>
                    <w:rtl w:val="0"/>
                  </w:rPr>
                  <w:t xml:space="preserve">receiving_date</w:t>
                </w:r>
                <w:r w:rsidDel="00000000" w:rsidR="00000000" w:rsidRPr="00000000">
                  <w:rPr>
                    <w:i w:val="1"/>
                    <w:color w:val="674ea7"/>
                    <w:rtl w:val="0"/>
                  </w:rPr>
                  <w:t xml:space="preserve"> </w:t>
                </w:r>
                <w:r w:rsidDel="00000000" w:rsidR="00000000" w:rsidRPr="00000000">
                  <w:rPr>
                    <w:rtl w:val="0"/>
                  </w:rPr>
                  <w:t xml:space="preserve">được quy định theo quỹ, Y là X </w:t>
                </w:r>
                <w:r w:rsidDel="00000000" w:rsidR="00000000" w:rsidRPr="00000000">
                  <w:rPr>
                    <w:rtl w:val="0"/>
                  </w:rPr>
                  <w:t xml:space="preserve">+ 2.</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360" w:lineRule="auto"/>
                  <w:rPr/>
                </w:pPr>
                <w:r w:rsidDel="00000000" w:rsidR="00000000" w:rsidRPr="00000000">
                  <w:rPr>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360" w:lineRule="auto"/>
                  <w:ind w:right="135.35433070866134"/>
                  <w:rPr/>
                </w:pPr>
                <w:r w:rsidDel="00000000" w:rsidR="00000000" w:rsidRPr="00000000">
                  <w:rPr>
                    <w:rtl w:val="0"/>
                  </w:rPr>
                  <w:t xml:space="preserve">Hiển thị phí giao dịch thực tế (số tiền)</w:t>
                </w:r>
              </w:p>
            </w:tc>
          </w:tr>
          <w:tr>
            <w:trPr>
              <w:cantSplit w:val="0"/>
              <w:trHeight w:val="701.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360" w:lineRule="auto"/>
                  <w:ind w:right="135.35433070866134"/>
                  <w:rPr/>
                </w:pPr>
                <w:r w:rsidDel="00000000" w:rsidR="00000000" w:rsidRPr="00000000">
                  <w:rPr>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360" w:lineRule="auto"/>
                  <w:ind w:right="135.35433070866134"/>
                  <w:rPr/>
                </w:pPr>
                <w:r w:rsidDel="00000000" w:rsidR="00000000" w:rsidRPr="00000000">
                  <w:rPr>
                    <w:rtl w:val="0"/>
                  </w:rPr>
                  <w:t xml:space="preserve">Mã giao dịch, sau khi bấm vào hiển thị màn hình Chi tiết giao dịch.</w:t>
                </w:r>
              </w:p>
            </w:tc>
          </w:tr>
          <w:tr>
            <w:trPr>
              <w:cantSplit w:val="0"/>
              <w:trHeight w:val="424.98046875" w:hRule="atLeast"/>
              <w:tblHeader w:val="0"/>
            </w:trPr>
            <w:tc>
              <w:tcPr>
                <w:vMerge w:val="continue"/>
              </w:tcPr>
              <w:p w:rsidR="00000000" w:rsidDel="00000000" w:rsidP="00000000" w:rsidRDefault="00000000" w:rsidRPr="00000000" w14:paraId="00000D2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360" w:lineRule="auto"/>
                  <w:ind w:right="135.35433070866134"/>
                  <w:rPr/>
                </w:pPr>
                <w:r w:rsidDel="00000000" w:rsidR="00000000" w:rsidRPr="00000000">
                  <w:rPr>
                    <w:rtl w:val="0"/>
                  </w:rPr>
                  <w:t xml:space="preserve">Mua thêm.</w:t>
                </w:r>
              </w:p>
              <w:p w:rsidR="00000000" w:rsidDel="00000000" w:rsidP="00000000" w:rsidRDefault="00000000" w:rsidRPr="00000000" w14:paraId="00000D2E">
                <w:pPr>
                  <w:widowControl w:val="0"/>
                  <w:spacing w:line="360" w:lineRule="auto"/>
                  <w:ind w:right="135.35433070866134"/>
                  <w:rPr/>
                </w:pPr>
                <w:r w:rsidDel="00000000" w:rsidR="00000000" w:rsidRPr="00000000">
                  <w:rPr>
                    <w:rtl w:val="0"/>
                  </w:rPr>
                  <w:t xml:space="preserve">Khi click, hiển thị lại màn hình </w:t>
                </w:r>
                <w:hyperlink w:anchor="_heading=h.h8f6lw2hczaq">
                  <w:r w:rsidDel="00000000" w:rsidR="00000000" w:rsidRPr="00000000">
                    <w:rPr>
                      <w:color w:val="1155cc"/>
                      <w:u w:val="single"/>
                      <w:rtl w:val="0"/>
                    </w:rPr>
                    <w:t xml:space="preserve">Đặt lệnh mua</w:t>
                  </w:r>
                </w:hyperlink>
                <w:r w:rsidDel="00000000" w:rsidR="00000000" w:rsidRPr="00000000">
                  <w:rPr>
                    <w:rtl w:val="0"/>
                  </w:rPr>
                  <w:t xml:space="preserve"> chứng chỉ quỹ tương ứng.</w:t>
                </w:r>
              </w:p>
            </w:tc>
          </w:tr>
        </w:tbl>
      </w:sdtContent>
    </w:sdt>
    <w:p w:rsidR="00000000" w:rsidDel="00000000" w:rsidP="00000000" w:rsidRDefault="00000000" w:rsidRPr="00000000" w14:paraId="00000D2F">
      <w:pPr>
        <w:pStyle w:val="Heading3"/>
        <w:ind w:left="0" w:firstLine="0"/>
        <w:rPr/>
      </w:pPr>
      <w:bookmarkStart w:colFirst="0" w:colLast="0" w:name="_heading=h.xh29ym5i3gy1" w:id="155"/>
      <w:bookmarkEnd w:id="155"/>
      <w:r w:rsidDel="00000000" w:rsidR="00000000" w:rsidRPr="00000000">
        <w:br w:type="page"/>
      </w:r>
      <w:r w:rsidDel="00000000" w:rsidR="00000000" w:rsidRPr="00000000">
        <w:rPr>
          <w:rtl w:val="0"/>
        </w:rPr>
      </w:r>
    </w:p>
    <w:p w:rsidR="00000000" w:rsidDel="00000000" w:rsidP="00000000" w:rsidRDefault="00000000" w:rsidRPr="00000000" w14:paraId="00000D30">
      <w:pPr>
        <w:pStyle w:val="Heading4"/>
        <w:numPr>
          <w:ilvl w:val="2"/>
          <w:numId w:val="75"/>
        </w:numPr>
        <w:ind w:left="708.6614173228347" w:hanging="150"/>
        <w:rPr/>
      </w:pPr>
      <w:bookmarkStart w:colFirst="0" w:colLast="0" w:name="_heading=h.27esye5uqbjh" w:id="156"/>
      <w:bookmarkEnd w:id="156"/>
      <w:r w:rsidDel="00000000" w:rsidR="00000000" w:rsidRPr="00000000">
        <w:rPr>
          <w:rtl w:val="0"/>
        </w:rPr>
        <w:t xml:space="preserve">Scr: Xem chi tiết lệnh mua (Hoàn thành)</w:t>
      </w:r>
    </w:p>
    <w:sdt>
      <w:sdtPr>
        <w:lock w:val="contentLocked"/>
        <w:id w:val="1346705495"/>
        <w:tag w:val="goog_rdk_63"/>
      </w:sdtPr>
      <w:sdtContent>
        <w:tbl>
          <w:tblPr>
            <w:tblStyle w:val="Table84"/>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rPr/>
                </w:pPr>
                <w:r w:rsidDel="00000000" w:rsidR="00000000" w:rsidRPr="00000000">
                  <w:rPr/>
                  <w:drawing>
                    <wp:inline distB="114300" distT="114300" distL="114300" distR="114300">
                      <wp:extent cx="1952625" cy="4229100"/>
                      <wp:effectExtent b="0" l="0" r="0" t="0"/>
                      <wp:docPr id="129" name="image113.png"/>
                      <a:graphic>
                        <a:graphicData uri="http://schemas.openxmlformats.org/drawingml/2006/picture">
                          <pic:pic>
                            <pic:nvPicPr>
                              <pic:cNvPr id="0" name="image113.png"/>
                              <pic:cNvPicPr preferRelativeResize="0"/>
                            </pic:nvPicPr>
                            <pic:blipFill>
                              <a:blip r:embed="rId110"/>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360" w:lineRule="auto"/>
                  <w:rPr/>
                </w:pPr>
                <w:r w:rsidDel="00000000" w:rsidR="00000000" w:rsidRPr="00000000">
                  <w:rPr>
                    <w:rtl w:val="0"/>
                  </w:rPr>
                  <w:t xml:space="preserve">Hiển thị khi user chọn xem chi tiết lệnh mua, và lệnh mua đang ở trạng thái ALLOCATED.</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360" w:lineRule="auto"/>
                  <w:rPr/>
                </w:pPr>
                <w:r w:rsidDel="00000000" w:rsidR="00000000" w:rsidRPr="00000000">
                  <w:rPr>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360" w:lineRule="auto"/>
                  <w:rPr/>
                </w:pPr>
                <w:r w:rsidDel="00000000" w:rsidR="00000000" w:rsidRPr="00000000">
                  <w:rPr>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D40">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D41">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D42">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0D46">
                <w:pPr>
                  <w:widowControl w:val="0"/>
                  <w:numPr>
                    <w:ilvl w:val="0"/>
                    <w:numId w:val="2"/>
                  </w:numPr>
                  <w:spacing w:line="360" w:lineRule="auto"/>
                  <w:ind w:right="135.35433070866134"/>
                </w:pPr>
                <w:r w:rsidDel="00000000" w:rsidR="00000000" w:rsidRPr="00000000">
                  <w:rPr>
                    <w:rtl w:val="0"/>
                  </w:rPr>
                  <w:t xml:space="preserve">Bước 1: Đặt lệnh: hiển thị ngày user đặt lệnh</w:t>
                </w:r>
              </w:p>
              <w:p w:rsidR="00000000" w:rsidDel="00000000" w:rsidP="00000000" w:rsidRDefault="00000000" w:rsidRPr="00000000" w14:paraId="00000D47">
                <w:pPr>
                  <w:widowControl w:val="0"/>
                  <w:numPr>
                    <w:ilvl w:val="0"/>
                    <w:numId w:val="2"/>
                  </w:numPr>
                  <w:spacing w:line="360" w:lineRule="auto"/>
                  <w:ind w:right="135.35433070866134"/>
                  <w:rPr/>
                </w:pPr>
                <w:r w:rsidDel="00000000" w:rsidR="00000000" w:rsidRPr="00000000">
                  <w:rPr>
                    <w:rtl w:val="0"/>
                  </w:rPr>
                  <w:t xml:space="preserve">Bước 2: Khớp lệnh: hiển thị ngày khớp lệnh thực tế.</w:t>
                </w:r>
              </w:p>
              <w:p w:rsidR="00000000" w:rsidDel="00000000" w:rsidP="00000000" w:rsidRDefault="00000000" w:rsidRPr="00000000" w14:paraId="00000D48">
                <w:pPr>
                  <w:widowControl w:val="0"/>
                  <w:numPr>
                    <w:ilvl w:val="0"/>
                    <w:numId w:val="2"/>
                  </w:numPr>
                  <w:spacing w:line="360" w:lineRule="auto"/>
                  <w:ind w:right="135.35433070866134"/>
                </w:pPr>
                <w:r w:rsidDel="00000000" w:rsidR="00000000" w:rsidRPr="00000000">
                  <w:rPr>
                    <w:b w:val="1"/>
                    <w:rtl w:val="0"/>
                  </w:rPr>
                  <w:t xml:space="preserve">Bước 3: Hoàn thành</w:t>
                </w:r>
                <w:r w:rsidDel="00000000" w:rsidR="00000000" w:rsidRPr="00000000">
                  <w:rPr>
                    <w:rtl w:val="0"/>
                  </w:rPr>
                  <w:t xml:space="preserve">: hiển thị ngày nhận được chứng chỉ quỹ thực tế.</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360" w:lineRule="auto"/>
                  <w:rPr/>
                </w:pPr>
                <w:r w:rsidDel="00000000" w:rsidR="00000000" w:rsidRPr="00000000">
                  <w:rPr>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360" w:lineRule="auto"/>
                  <w:ind w:right="135.35433070866134"/>
                  <w:rPr/>
                </w:pPr>
                <w:r w:rsidDel="00000000" w:rsidR="00000000" w:rsidRPr="00000000">
                  <w:rPr>
                    <w:rtl w:val="0"/>
                  </w:rPr>
                  <w:t xml:space="preserve">Hiển thị phí giao dịch thực tế (số tiền)</w:t>
                </w:r>
              </w:p>
            </w:tc>
          </w:tr>
          <w:tr>
            <w:trPr>
              <w:cantSplit w:val="0"/>
              <w:trHeight w:val="701.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360" w:lineRule="auto"/>
                  <w:ind w:right="135.35433070866134"/>
                  <w:rPr/>
                </w:pPr>
                <w:r w:rsidDel="00000000" w:rsidR="00000000" w:rsidRPr="00000000">
                  <w:rPr>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360" w:lineRule="auto"/>
                  <w:ind w:right="135.35433070866134"/>
                  <w:rPr/>
                </w:pPr>
                <w:r w:rsidDel="00000000" w:rsidR="00000000" w:rsidRPr="00000000">
                  <w:rPr>
                    <w:rtl w:val="0"/>
                  </w:rPr>
                  <w:t xml:space="preserve">Mã giao dịch, sau khi bấm vào hiển thị màn hình Chi tiết giao dịch.</w:t>
                </w:r>
              </w:p>
            </w:tc>
          </w:tr>
          <w:tr>
            <w:trPr>
              <w:cantSplit w:val="0"/>
              <w:trHeight w:val="424.98046875" w:hRule="atLeast"/>
              <w:tblHeader w:val="0"/>
            </w:trPr>
            <w:tc>
              <w:tcPr>
                <w:vMerge w:val="continue"/>
              </w:tcPr>
              <w:p w:rsidR="00000000" w:rsidDel="00000000" w:rsidP="00000000" w:rsidRDefault="00000000" w:rsidRPr="00000000" w14:paraId="00000D5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360" w:lineRule="auto"/>
                  <w:ind w:right="135.35433070866134"/>
                  <w:rPr/>
                </w:pPr>
                <w:r w:rsidDel="00000000" w:rsidR="00000000" w:rsidRPr="00000000">
                  <w:rPr>
                    <w:rtl w:val="0"/>
                  </w:rPr>
                  <w:t xml:space="preserve">Mua thêm.</w:t>
                </w:r>
              </w:p>
              <w:p w:rsidR="00000000" w:rsidDel="00000000" w:rsidP="00000000" w:rsidRDefault="00000000" w:rsidRPr="00000000" w14:paraId="00000D61">
                <w:pPr>
                  <w:widowControl w:val="0"/>
                  <w:spacing w:line="360" w:lineRule="auto"/>
                  <w:ind w:right="135.35433070866134"/>
                  <w:rPr/>
                </w:pPr>
                <w:r w:rsidDel="00000000" w:rsidR="00000000" w:rsidRPr="00000000">
                  <w:rPr>
                    <w:rtl w:val="0"/>
                  </w:rPr>
                  <w:t xml:space="preserve">Khi click, hiển thị lại màn hình </w:t>
                </w:r>
                <w:hyperlink w:anchor="_heading=h.h8f6lw2hczaq">
                  <w:r w:rsidDel="00000000" w:rsidR="00000000" w:rsidRPr="00000000">
                    <w:rPr>
                      <w:color w:val="1155cc"/>
                      <w:u w:val="single"/>
                      <w:rtl w:val="0"/>
                    </w:rPr>
                    <w:t xml:space="preserve">Đặt lệnh mua</w:t>
                  </w:r>
                </w:hyperlink>
                <w:r w:rsidDel="00000000" w:rsidR="00000000" w:rsidRPr="00000000">
                  <w:rPr>
                    <w:rtl w:val="0"/>
                  </w:rPr>
                  <w:t xml:space="preserve"> chứng chỉ quỹ tương ứng.</w:t>
                </w:r>
              </w:p>
            </w:tc>
          </w:tr>
        </w:tbl>
      </w:sdtContent>
    </w:sdt>
    <w:p w:rsidR="00000000" w:rsidDel="00000000" w:rsidP="00000000" w:rsidRDefault="00000000" w:rsidRPr="00000000" w14:paraId="00000D62">
      <w:pPr>
        <w:pStyle w:val="Heading4"/>
        <w:numPr>
          <w:ilvl w:val="2"/>
          <w:numId w:val="75"/>
        </w:numPr>
        <w:ind w:left="708.6614173228347" w:hanging="150"/>
        <w:rPr/>
      </w:pPr>
      <w:bookmarkStart w:colFirst="0" w:colLast="0" w:name="_heading=h.86j70r7dphi0" w:id="157"/>
      <w:bookmarkEnd w:id="157"/>
      <w:r w:rsidDel="00000000" w:rsidR="00000000" w:rsidRPr="00000000">
        <w:rPr>
          <w:rtl w:val="0"/>
        </w:rPr>
        <w:t xml:space="preserve">Scr: Xem chi tiết lệnh mua (Không khớp)</w:t>
      </w:r>
    </w:p>
    <w:sdt>
      <w:sdtPr>
        <w:lock w:val="contentLocked"/>
        <w:id w:val="-2011945621"/>
        <w:tag w:val="goog_rdk_64"/>
      </w:sdtPr>
      <w:sdtContent>
        <w:tbl>
          <w:tblPr>
            <w:tblStyle w:val="Table85"/>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rPr/>
                </w:pPr>
                <w:r w:rsidDel="00000000" w:rsidR="00000000" w:rsidRPr="00000000">
                  <w:rPr/>
                  <w:drawing>
                    <wp:inline distB="114300" distT="114300" distL="114300" distR="114300">
                      <wp:extent cx="1952625" cy="4229100"/>
                      <wp:effectExtent b="0" l="0" r="0" t="0"/>
                      <wp:docPr id="51"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360" w:lineRule="auto"/>
                  <w:rPr/>
                </w:pPr>
                <w:r w:rsidDel="00000000" w:rsidR="00000000" w:rsidRPr="00000000">
                  <w:rPr>
                    <w:rtl w:val="0"/>
                  </w:rPr>
                  <w:t xml:space="preserve">Hiển thị khi user chọn xem chi tiết lệnh mua, và lệnh mua đang ở trạng thái </w:t>
                </w:r>
                <w:r w:rsidDel="00000000" w:rsidR="00000000" w:rsidRPr="00000000">
                  <w:rPr>
                    <w:rtl w:val="0"/>
                  </w:rPr>
                  <w:t xml:space="preserve">SYS_CANCELED</w:t>
                </w:r>
                <w:r w:rsidDel="00000000" w:rsidR="00000000" w:rsidRPr="00000000">
                  <w:rPr>
                    <w:rtl w:val="0"/>
                  </w:rPr>
                  <w:t xml:space="preserve"> hoặc REJECTED hoặc UNMATCHED và chưa được hoàn tiền.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360" w:lineRule="auto"/>
                  <w:rPr/>
                </w:pPr>
                <w:r w:rsidDel="00000000" w:rsidR="00000000" w:rsidRPr="00000000">
                  <w:rPr>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360" w:lineRule="auto"/>
                  <w:rPr/>
                </w:pPr>
                <w:r w:rsidDel="00000000" w:rsidR="00000000" w:rsidRPr="00000000">
                  <w:rPr>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D72">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D73">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D74">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0D78">
                <w:pPr>
                  <w:widowControl w:val="0"/>
                  <w:numPr>
                    <w:ilvl w:val="0"/>
                    <w:numId w:val="2"/>
                  </w:numPr>
                  <w:spacing w:line="360" w:lineRule="auto"/>
                  <w:ind w:right="135.35433070866134"/>
                </w:pPr>
                <w:r w:rsidDel="00000000" w:rsidR="00000000" w:rsidRPr="00000000">
                  <w:rPr>
                    <w:rtl w:val="0"/>
                  </w:rPr>
                  <w:t xml:space="preserve">Bước 1: Đặt lệnh: hiển thị ngày user đặt lệnh</w:t>
                </w:r>
              </w:p>
              <w:p w:rsidR="00000000" w:rsidDel="00000000" w:rsidP="00000000" w:rsidRDefault="00000000" w:rsidRPr="00000000" w14:paraId="00000D79">
                <w:pPr>
                  <w:widowControl w:val="0"/>
                  <w:numPr>
                    <w:ilvl w:val="0"/>
                    <w:numId w:val="2"/>
                  </w:numPr>
                  <w:spacing w:line="360" w:lineRule="auto"/>
                  <w:ind w:right="135.35433070866134"/>
                </w:pPr>
                <w:r w:rsidDel="00000000" w:rsidR="00000000" w:rsidRPr="00000000">
                  <w:rPr>
                    <w:b w:val="1"/>
                    <w:rtl w:val="0"/>
                  </w:rPr>
                  <w:t xml:space="preserve">Bước 2: Không khớp lệnh:</w:t>
                </w:r>
                <w:r w:rsidDel="00000000" w:rsidR="00000000" w:rsidRPr="00000000">
                  <w:rPr>
                    <w:rtl w:val="0"/>
                  </w:rPr>
                  <w:t xml:space="preserve"> hiển thị ngày không khớp lệnh thực tế/ngày bị từ chối thực tế.</w:t>
                </w:r>
              </w:p>
              <w:p w:rsidR="00000000" w:rsidDel="00000000" w:rsidP="00000000" w:rsidRDefault="00000000" w:rsidRPr="00000000" w14:paraId="00000D7A">
                <w:pPr>
                  <w:widowControl w:val="0"/>
                  <w:numPr>
                    <w:ilvl w:val="0"/>
                    <w:numId w:val="2"/>
                  </w:numPr>
                  <w:spacing w:line="360" w:lineRule="auto"/>
                  <w:ind w:right="135.35433070866134"/>
                </w:pPr>
                <w:r w:rsidDel="00000000" w:rsidR="00000000" w:rsidRPr="00000000">
                  <w:rPr>
                    <w:rtl w:val="0"/>
                  </w:rPr>
                  <w:t xml:space="preserve">Bước 3: Hoàn tiền: hiển thị ngày hoàn tiền thực tế.</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360" w:lineRule="auto"/>
                  <w:rPr/>
                </w:pPr>
                <w:r w:rsidDel="00000000" w:rsidR="00000000" w:rsidRPr="00000000">
                  <w:rPr>
                    <w:rtl w:val="0"/>
                  </w:rPr>
                  <w:t xml:space="preserve">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360" w:lineRule="auto"/>
                  <w:ind w:right="135.35433070866134"/>
                  <w:rPr/>
                </w:pPr>
                <w:r w:rsidDel="00000000" w:rsidR="00000000" w:rsidRPr="00000000">
                  <w:rPr>
                    <w:rtl w:val="0"/>
                  </w:rPr>
                  <w:t xml:space="preserve">Đã có lỗi xảy ra trong quá trình giao dịch. Tiền của bạn sẽ được hoàn lại trong 5 ngày làm việc.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360" w:lineRule="auto"/>
                  <w:rPr/>
                </w:pPr>
                <w:r w:rsidDel="00000000" w:rsidR="00000000" w:rsidRPr="00000000">
                  <w:rPr>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360" w:lineRule="auto"/>
                  <w:ind w:right="135.35433070866134"/>
                  <w:rPr/>
                </w:pPr>
                <w:r w:rsidDel="00000000" w:rsidR="00000000" w:rsidRPr="00000000">
                  <w:rPr>
                    <w:rtl w:val="0"/>
                  </w:rPr>
                  <w:t xml:space="preserve">Hiển thị phí giao dịch thực tế (số tiền hoặc text).</w:t>
                </w:r>
              </w:p>
            </w:tc>
          </w:tr>
          <w:tr>
            <w:trPr>
              <w:cantSplit w:val="0"/>
              <w:trHeight w:val="701.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360" w:lineRule="auto"/>
                  <w:ind w:right="135.35433070866134"/>
                  <w:rPr/>
                </w:pPr>
                <w:r w:rsidDel="00000000" w:rsidR="00000000" w:rsidRPr="00000000">
                  <w:rPr>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360" w:lineRule="auto"/>
                  <w:ind w:right="135.35433070866134"/>
                  <w:rPr/>
                </w:pPr>
                <w:r w:rsidDel="00000000" w:rsidR="00000000" w:rsidRPr="00000000">
                  <w:rPr>
                    <w:rtl w:val="0"/>
                  </w:rPr>
                  <w:t xml:space="preserve">Mã giao dịch, sau khi bấm vào hiển thị màn hình Chi tiết giao dịch.</w:t>
                </w:r>
              </w:p>
            </w:tc>
          </w:tr>
          <w:tr>
            <w:trPr>
              <w:cantSplit w:val="0"/>
              <w:trHeight w:val="424.98046875" w:hRule="atLeast"/>
              <w:tblHeader w:val="0"/>
            </w:trPr>
            <w:tc>
              <w:tcPr>
                <w:vMerge w:val="continue"/>
              </w:tcPr>
              <w:p w:rsidR="00000000" w:rsidDel="00000000" w:rsidP="00000000" w:rsidRDefault="00000000" w:rsidRPr="00000000" w14:paraId="00000D9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360" w:lineRule="auto"/>
                  <w:ind w:right="135.35433070866134"/>
                  <w:rPr/>
                </w:pPr>
                <w:r w:rsidDel="00000000" w:rsidR="00000000" w:rsidRPr="00000000">
                  <w:rPr>
                    <w:rtl w:val="0"/>
                  </w:rPr>
                  <w:t xml:space="preserve">Mua lại.</w:t>
                </w:r>
              </w:p>
              <w:p w:rsidR="00000000" w:rsidDel="00000000" w:rsidP="00000000" w:rsidRDefault="00000000" w:rsidRPr="00000000" w14:paraId="00000D96">
                <w:pPr>
                  <w:widowControl w:val="0"/>
                  <w:spacing w:line="360" w:lineRule="auto"/>
                  <w:ind w:right="135.35433070866134"/>
                  <w:rPr/>
                </w:pPr>
                <w:r w:rsidDel="00000000" w:rsidR="00000000" w:rsidRPr="00000000">
                  <w:rPr>
                    <w:rtl w:val="0"/>
                  </w:rPr>
                  <w:t xml:space="preserve">Khi click, hiển thị lại màn hình </w:t>
                </w:r>
                <w:hyperlink w:anchor="_heading=h.h8f6lw2hczaq">
                  <w:r w:rsidDel="00000000" w:rsidR="00000000" w:rsidRPr="00000000">
                    <w:rPr>
                      <w:color w:val="1155cc"/>
                      <w:u w:val="single"/>
                      <w:rtl w:val="0"/>
                    </w:rPr>
                    <w:t xml:space="preserve">Đặt lệnh mua</w:t>
                  </w:r>
                </w:hyperlink>
                <w:r w:rsidDel="00000000" w:rsidR="00000000" w:rsidRPr="00000000">
                  <w:rPr>
                    <w:rtl w:val="0"/>
                  </w:rPr>
                  <w:t xml:space="preserve"> chứng chỉ quỹ tương ứng.</w:t>
                </w:r>
              </w:p>
            </w:tc>
          </w:tr>
        </w:tbl>
      </w:sdtContent>
    </w:sdt>
    <w:p w:rsidR="00000000" w:rsidDel="00000000" w:rsidP="00000000" w:rsidRDefault="00000000" w:rsidRPr="00000000" w14:paraId="00000D97">
      <w:pPr>
        <w:pStyle w:val="Heading4"/>
        <w:numPr>
          <w:ilvl w:val="2"/>
          <w:numId w:val="75"/>
        </w:numPr>
        <w:ind w:left="708.6614173228347" w:hanging="150"/>
        <w:rPr/>
      </w:pPr>
      <w:bookmarkStart w:colFirst="0" w:colLast="0" w:name="_heading=h.sn0vls89imey" w:id="158"/>
      <w:bookmarkEnd w:id="158"/>
      <w:r w:rsidDel="00000000" w:rsidR="00000000" w:rsidRPr="00000000">
        <w:rPr>
          <w:rtl w:val="0"/>
        </w:rPr>
        <w:t xml:space="preserve">Scr: Xem chi tiết lệnh mua (Không khớp hoàn tiền)</w:t>
      </w:r>
    </w:p>
    <w:sdt>
      <w:sdtPr>
        <w:lock w:val="contentLocked"/>
        <w:id w:val="71386622"/>
        <w:tag w:val="goog_rdk_65"/>
      </w:sdtPr>
      <w:sdtContent>
        <w:tbl>
          <w:tblPr>
            <w:tblStyle w:val="Table86"/>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rPr/>
                </w:pPr>
                <w:r w:rsidDel="00000000" w:rsidR="00000000" w:rsidRPr="00000000">
                  <w:rPr/>
                  <w:drawing>
                    <wp:inline distB="114300" distT="114300" distL="114300" distR="114300">
                      <wp:extent cx="1952625" cy="4229100"/>
                      <wp:effectExtent b="0" l="0" r="0" t="0"/>
                      <wp:docPr id="89"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360" w:lineRule="auto"/>
                  <w:rPr/>
                </w:pPr>
                <w:r w:rsidDel="00000000" w:rsidR="00000000" w:rsidRPr="00000000">
                  <w:rPr>
                    <w:rtl w:val="0"/>
                  </w:rPr>
                  <w:t xml:space="preserve">Hiển thị khi user chọn xem chi tiết lệnh mua, và lệnh mua đang ở trạng thái </w:t>
                </w:r>
                <w:r w:rsidDel="00000000" w:rsidR="00000000" w:rsidRPr="00000000">
                  <w:rPr>
                    <w:rtl w:val="0"/>
                  </w:rPr>
                  <w:t xml:space="preserve">SYS_CANCELED</w:t>
                </w:r>
                <w:r w:rsidDel="00000000" w:rsidR="00000000" w:rsidRPr="00000000">
                  <w:rPr>
                    <w:rtl w:val="0"/>
                  </w:rPr>
                  <w:t xml:space="preserve"> hoặc REJECTED hoặc UNMATCHED và đã được hoàn tiền.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360" w:lineRule="auto"/>
                  <w:rPr/>
                </w:pPr>
                <w:r w:rsidDel="00000000" w:rsidR="00000000" w:rsidRPr="00000000">
                  <w:rPr>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360" w:lineRule="auto"/>
                  <w:rPr/>
                </w:pPr>
                <w:r w:rsidDel="00000000" w:rsidR="00000000" w:rsidRPr="00000000">
                  <w:rPr>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DA7">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DA8">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DA9">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0DAD">
                <w:pPr>
                  <w:widowControl w:val="0"/>
                  <w:numPr>
                    <w:ilvl w:val="0"/>
                    <w:numId w:val="2"/>
                  </w:numPr>
                  <w:spacing w:line="360" w:lineRule="auto"/>
                  <w:ind w:right="135.35433070866134"/>
                </w:pPr>
                <w:r w:rsidDel="00000000" w:rsidR="00000000" w:rsidRPr="00000000">
                  <w:rPr>
                    <w:rtl w:val="0"/>
                  </w:rPr>
                  <w:t xml:space="preserve">Bước 1: Đặt lệnh: hiển thị ngày user đặt lệnh</w:t>
                </w:r>
              </w:p>
              <w:p w:rsidR="00000000" w:rsidDel="00000000" w:rsidP="00000000" w:rsidRDefault="00000000" w:rsidRPr="00000000" w14:paraId="00000DAE">
                <w:pPr>
                  <w:widowControl w:val="0"/>
                  <w:numPr>
                    <w:ilvl w:val="0"/>
                    <w:numId w:val="2"/>
                  </w:numPr>
                  <w:spacing w:line="360" w:lineRule="auto"/>
                  <w:ind w:right="135.35433070866134"/>
                </w:pPr>
                <w:r w:rsidDel="00000000" w:rsidR="00000000" w:rsidRPr="00000000">
                  <w:rPr>
                    <w:rtl w:val="0"/>
                  </w:rPr>
                  <w:t xml:space="preserve">Bước 2: Không khớp lệnh: hiển thị ngày không khớp lệnh thực tế/ngày bị từ chối thực tế.</w:t>
                </w:r>
              </w:p>
              <w:p w:rsidR="00000000" w:rsidDel="00000000" w:rsidP="00000000" w:rsidRDefault="00000000" w:rsidRPr="00000000" w14:paraId="00000DAF">
                <w:pPr>
                  <w:widowControl w:val="0"/>
                  <w:numPr>
                    <w:ilvl w:val="0"/>
                    <w:numId w:val="2"/>
                  </w:numPr>
                  <w:spacing w:line="360" w:lineRule="auto"/>
                  <w:ind w:right="135.35433070866134"/>
                </w:pPr>
                <w:r w:rsidDel="00000000" w:rsidR="00000000" w:rsidRPr="00000000">
                  <w:rPr>
                    <w:b w:val="1"/>
                    <w:rtl w:val="0"/>
                  </w:rPr>
                  <w:t xml:space="preserve">Bước 3: Hoàn tiền: </w:t>
                </w:r>
                <w:r w:rsidDel="00000000" w:rsidR="00000000" w:rsidRPr="00000000">
                  <w:rPr>
                    <w:rtl w:val="0"/>
                  </w:rPr>
                  <w:t xml:space="preserve">hiển thị ngày hoàn tiền thực tế.</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360" w:lineRule="auto"/>
                  <w:rPr/>
                </w:pPr>
                <w:r w:rsidDel="00000000" w:rsidR="00000000" w:rsidRPr="00000000">
                  <w:rPr>
                    <w:rtl w:val="0"/>
                  </w:rPr>
                  <w:t xml:space="preserve">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360" w:lineRule="auto"/>
                  <w:ind w:right="135.35433070866134"/>
                  <w:rPr/>
                </w:pPr>
                <w:r w:rsidDel="00000000" w:rsidR="00000000" w:rsidRPr="00000000">
                  <w:rPr>
                    <w:rtl w:val="0"/>
                  </w:rPr>
                  <w:t xml:space="preserve">Đã có lỗi xảy ra trong quá trình giao dịch. Tiền của bạn sẽ được hoàn lại trong 5 ngày làm việc.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360" w:lineRule="auto"/>
                  <w:rPr/>
                </w:pPr>
                <w:r w:rsidDel="00000000" w:rsidR="00000000" w:rsidRPr="00000000">
                  <w:rPr>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360" w:lineRule="auto"/>
                  <w:ind w:right="135.35433070866134"/>
                  <w:rPr/>
                </w:pPr>
                <w:r w:rsidDel="00000000" w:rsidR="00000000" w:rsidRPr="00000000">
                  <w:rPr>
                    <w:rtl w:val="0"/>
                  </w:rPr>
                  <w:t xml:space="preserve">Hiển thị phí giao dịch thực tế (số tiền hoặc text).</w:t>
                </w:r>
              </w:p>
            </w:tc>
          </w:tr>
          <w:tr>
            <w:trPr>
              <w:cantSplit w:val="0"/>
              <w:trHeight w:val="701.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360" w:lineRule="auto"/>
                  <w:ind w:right="135.35433070866134"/>
                  <w:rPr/>
                </w:pPr>
                <w:r w:rsidDel="00000000" w:rsidR="00000000" w:rsidRPr="00000000">
                  <w:rPr>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360" w:lineRule="auto"/>
                  <w:ind w:right="135.35433070866134"/>
                  <w:rPr/>
                </w:pPr>
                <w:r w:rsidDel="00000000" w:rsidR="00000000" w:rsidRPr="00000000">
                  <w:rPr>
                    <w:rtl w:val="0"/>
                  </w:rPr>
                  <w:t xml:space="preserve">Mã giao dịch, sau khi bấm vào hiển thị màn hình Chi tiết giao dịch.</w:t>
                </w:r>
              </w:p>
            </w:tc>
          </w:tr>
          <w:tr>
            <w:trPr>
              <w:cantSplit w:val="0"/>
              <w:trHeight w:val="424.98046875" w:hRule="atLeast"/>
              <w:tblHeader w:val="0"/>
            </w:trPr>
            <w:tc>
              <w:tcPr>
                <w:vMerge w:val="continue"/>
              </w:tcPr>
              <w:p w:rsidR="00000000" w:rsidDel="00000000" w:rsidP="00000000" w:rsidRDefault="00000000" w:rsidRPr="00000000" w14:paraId="00000DC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360" w:lineRule="auto"/>
                  <w:ind w:right="135.35433070866134"/>
                  <w:rPr/>
                </w:pPr>
                <w:r w:rsidDel="00000000" w:rsidR="00000000" w:rsidRPr="00000000">
                  <w:rPr>
                    <w:rtl w:val="0"/>
                  </w:rPr>
                  <w:t xml:space="preserve">Mua lại.</w:t>
                </w:r>
              </w:p>
              <w:p w:rsidR="00000000" w:rsidDel="00000000" w:rsidP="00000000" w:rsidRDefault="00000000" w:rsidRPr="00000000" w14:paraId="00000DCB">
                <w:pPr>
                  <w:widowControl w:val="0"/>
                  <w:spacing w:line="360" w:lineRule="auto"/>
                  <w:ind w:right="135.35433070866134"/>
                  <w:rPr/>
                </w:pPr>
                <w:r w:rsidDel="00000000" w:rsidR="00000000" w:rsidRPr="00000000">
                  <w:rPr>
                    <w:rtl w:val="0"/>
                  </w:rPr>
                  <w:t xml:space="preserve">Khi click, hiển thị lại màn hình </w:t>
                </w:r>
                <w:hyperlink w:anchor="_heading=h.h8f6lw2hczaq">
                  <w:r w:rsidDel="00000000" w:rsidR="00000000" w:rsidRPr="00000000">
                    <w:rPr>
                      <w:color w:val="1155cc"/>
                      <w:u w:val="single"/>
                      <w:rtl w:val="0"/>
                    </w:rPr>
                    <w:t xml:space="preserve">Đặt lệnh mua</w:t>
                  </w:r>
                </w:hyperlink>
                <w:r w:rsidDel="00000000" w:rsidR="00000000" w:rsidRPr="00000000">
                  <w:rPr>
                    <w:rtl w:val="0"/>
                  </w:rPr>
                  <w:t xml:space="preserve"> chứng chỉ quỹ tương ứng.</w:t>
                </w:r>
              </w:p>
            </w:tc>
          </w:tr>
        </w:tbl>
      </w:sdtContent>
    </w:sdt>
    <w:p w:rsidR="00000000" w:rsidDel="00000000" w:rsidP="00000000" w:rsidRDefault="00000000" w:rsidRPr="00000000" w14:paraId="00000DCC">
      <w:pPr>
        <w:pStyle w:val="Heading3"/>
        <w:ind w:left="0" w:firstLine="0"/>
        <w:rPr/>
      </w:pPr>
      <w:bookmarkStart w:colFirst="0" w:colLast="0" w:name="_heading=h.sii8756y4e8z" w:id="159"/>
      <w:bookmarkEnd w:id="159"/>
      <w:r w:rsidDel="00000000" w:rsidR="00000000" w:rsidRPr="00000000">
        <w:rPr>
          <w:rtl w:val="0"/>
        </w:rPr>
      </w:r>
    </w:p>
    <w:p w:rsidR="00000000" w:rsidDel="00000000" w:rsidP="00000000" w:rsidRDefault="00000000" w:rsidRPr="00000000" w14:paraId="00000DCD">
      <w:pPr>
        <w:pStyle w:val="Heading4"/>
        <w:numPr>
          <w:ilvl w:val="2"/>
          <w:numId w:val="75"/>
        </w:numPr>
        <w:ind w:left="708.6614173228347" w:hanging="150"/>
        <w:rPr/>
      </w:pPr>
      <w:bookmarkStart w:colFirst="0" w:colLast="0" w:name="_heading=h.f0c0ekdqc3uc" w:id="160"/>
      <w:bookmarkEnd w:id="160"/>
      <w:r w:rsidDel="00000000" w:rsidR="00000000" w:rsidRPr="00000000">
        <w:rPr>
          <w:rtl w:val="0"/>
        </w:rPr>
        <w:t xml:space="preserve">Scr: Xem chi tiết giao dịch (Thành công)</w:t>
      </w:r>
    </w:p>
    <w:sdt>
      <w:sdtPr>
        <w:lock w:val="contentLocked"/>
        <w:id w:val="1029671484"/>
        <w:tag w:val="goog_rdk_66"/>
      </w:sdtPr>
      <w:sdtContent>
        <w:tbl>
          <w:tblPr>
            <w:tblStyle w:val="Table87"/>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2040"/>
            <w:gridCol w:w="3990"/>
            <w:tblGridChange w:id="0">
              <w:tblGrid>
                <w:gridCol w:w="3285"/>
                <w:gridCol w:w="2040"/>
                <w:gridCol w:w="39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ind w:left="0" w:firstLine="0"/>
                  <w:rPr>
                    <w:rFonts w:ascii="Montserrat" w:cs="Montserrat" w:eastAsia="Montserrat" w:hAnsi="Montserrat"/>
                  </w:rPr>
                </w:pPr>
                <w:r w:rsidDel="00000000" w:rsidR="00000000" w:rsidRPr="00000000">
                  <w:rPr/>
                  <w:drawing>
                    <wp:inline distB="114300" distT="114300" distL="114300" distR="114300">
                      <wp:extent cx="1952625" cy="4229100"/>
                      <wp:effectExtent b="0" l="0" r="0" t="0"/>
                      <wp:docPr id="54" name="image37.png"/>
                      <a:graphic>
                        <a:graphicData uri="http://schemas.openxmlformats.org/drawingml/2006/picture">
                          <pic:pic>
                            <pic:nvPicPr>
                              <pic:cNvPr id="0" name="image37.png"/>
                              <pic:cNvPicPr preferRelativeResize="0"/>
                            </pic:nvPicPr>
                            <pic:blipFill>
                              <a:blip r:embed="rId113"/>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w:t>
                </w:r>
              </w:p>
              <w:p w:rsidR="00000000" w:rsidDel="00000000" w:rsidP="00000000" w:rsidRDefault="00000000" w:rsidRPr="00000000" w14:paraId="00000DD3">
                <w:pPr>
                  <w:widowControl w:val="0"/>
                  <w:numPr>
                    <w:ilvl w:val="0"/>
                    <w:numId w:val="31"/>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“Mã giao dịch” từ màn hình Chi tiết lệnh.</w:t>
                </w:r>
              </w:p>
              <w:p w:rsidR="00000000" w:rsidDel="00000000" w:rsidP="00000000" w:rsidRDefault="00000000" w:rsidRPr="00000000" w14:paraId="00000DD4">
                <w:pPr>
                  <w:widowControl w:val="0"/>
                  <w:numPr>
                    <w:ilvl w:val="0"/>
                    <w:numId w:val="31"/>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“Mã giao dịch” từ màn hình Kết quả giao dịch.</w:t>
                </w:r>
              </w:p>
              <w:p w:rsidR="00000000" w:rsidDel="00000000" w:rsidP="00000000" w:rsidRDefault="00000000" w:rsidRPr="00000000" w14:paraId="00000DD5">
                <w:pPr>
                  <w:widowControl w:val="0"/>
                  <w:numPr>
                    <w:ilvl w:val="0"/>
                    <w:numId w:val="31"/>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Item giao dịch trong màn hình Lịch sử giao dịch MoMo.</w:t>
                </w:r>
              </w:p>
              <w:p w:rsidR="00000000" w:rsidDel="00000000" w:rsidP="00000000" w:rsidRDefault="00000000" w:rsidRPr="00000000" w14:paraId="00000DD6">
                <w:pPr>
                  <w:widowControl w:val="0"/>
                  <w:spacing w:line="360" w:lineRule="auto"/>
                  <w:ind w:left="0" w:firstLine="0"/>
                  <w:rPr>
                    <w:i w:val="1"/>
                  </w:rPr>
                </w:pPr>
                <w:r w:rsidDel="00000000" w:rsidR="00000000" w:rsidRPr="00000000">
                  <w:rPr>
                    <w:b w:val="1"/>
                    <w:i w:val="1"/>
                    <w:rtl w:val="0"/>
                  </w:rPr>
                  <w:t xml:space="preserve">Lưu ý: </w:t>
                </w:r>
                <w:r w:rsidDel="00000000" w:rsidR="00000000" w:rsidRPr="00000000">
                  <w:rPr>
                    <w:i w:val="1"/>
                    <w:rtl w:val="0"/>
                  </w:rPr>
                  <w:t xml:space="preserve">Đối với các giao dịch mua, khi MoMo pending tiền, vẫn hiển thị trạng thái giao dịch cho user là Thành công.</w:t>
                </w:r>
              </w:p>
              <w:p w:rsidR="00000000" w:rsidDel="00000000" w:rsidP="00000000" w:rsidRDefault="00000000" w:rsidRPr="00000000" w14:paraId="00000DD7">
                <w:pPr>
                  <w:widowControl w:val="0"/>
                  <w:spacing w:line="360" w:lineRule="auto"/>
                  <w:ind w:left="0" w:firstLine="0"/>
                  <w:rPr/>
                </w:pPr>
                <w:r w:rsidDel="00000000" w:rsidR="00000000" w:rsidRPr="00000000">
                  <w:rPr>
                    <w:rtl w:val="0"/>
                  </w:rPr>
                </w:r>
              </w:p>
              <w:p w:rsidR="00000000" w:rsidDel="00000000" w:rsidP="00000000" w:rsidRDefault="00000000" w:rsidRPr="00000000" w14:paraId="00000DD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 hiển thị theo format màn hình team Lịch sử giao dịch, trong đó các thông tin chứng chỉ quỹ hiển thị gồm:</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360" w:lineRule="auto"/>
                  <w:ind w:left="0" w:firstLine="0"/>
                  <w:rPr>
                    <w:rFonts w:ascii="Montserrat" w:cs="Montserrat" w:eastAsia="Montserrat" w:hAnsi="Montserrat"/>
                  </w:rPr>
                </w:pPr>
                <w:r w:rsidDel="00000000" w:rsidR="00000000" w:rsidRPr="00000000">
                  <w:rPr>
                    <w:rtl w:val="0"/>
                  </w:rPr>
                  <w:t xml:space="preserve">Mã lệnh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360" w:lineRule="auto"/>
                  <w:ind w:left="0" w:right="135.35433070866134" w:firstLine="0"/>
                  <w:rPr>
                    <w:rFonts w:ascii="Montserrat" w:cs="Montserrat" w:eastAsia="Montserrat" w:hAnsi="Montserrat"/>
                  </w:rPr>
                </w:pPr>
                <w:r w:rsidDel="00000000" w:rsidR="00000000" w:rsidRPr="00000000">
                  <w:rPr>
                    <w:rtl w:val="0"/>
                  </w:rPr>
                  <w:t xml:space="preserve">Hiển thị mã lệnh (OrderID). Khi click mã lệnh, hiển thị màn hình Chi tiết lệnh.</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mua</w:t>
                </w:r>
              </w:p>
            </w:tc>
          </w:tr>
          <w:tr>
            <w:trPr>
              <w:cantSplit w:val="0"/>
              <w:trHeight w:val="53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360" w:lineRule="auto"/>
                  <w:ind w:left="0" w:right="135.35433070866134" w:firstLine="0"/>
                  <w:jc w:val="both"/>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thời gian đặt lệnh </w:t>
                </w:r>
                <w:r w:rsidDel="00000000" w:rsidR="00000000" w:rsidRPr="00000000">
                  <w:rPr>
                    <w:rFonts w:ascii="Montserrat" w:cs="Montserrat" w:eastAsia="Montserrat" w:hAnsi="Montserrat"/>
                    <w:color w:val="9900ff"/>
                    <w:rtl w:val="0"/>
                  </w:rPr>
                  <w:t xml:space="preserve">order_datetime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360" w:lineRule="auto"/>
                  <w:ind w:left="0" w:right="135.35433070866134" w:firstLine="0"/>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ngày giao dịch </w:t>
                </w:r>
                <w:r w:rsidDel="00000000" w:rsidR="00000000" w:rsidRPr="00000000">
                  <w:rPr>
                    <w:rFonts w:ascii="Montserrat" w:cs="Montserrat" w:eastAsia="Montserrat" w:hAnsi="Montserrat"/>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Mua thêm. Khi click, hiển thị màn hình “Đặt lệnh mua” của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Chứng Chỉ Quỹ. Khi click, điều hướng về màn hình “Trang chủ” Chứng chỉ quỹ.</w:t>
                </w:r>
              </w:p>
            </w:tc>
          </w:tr>
        </w:tbl>
      </w:sdtContent>
    </w:sdt>
    <w:p w:rsidR="00000000" w:rsidDel="00000000" w:rsidP="00000000" w:rsidRDefault="00000000" w:rsidRPr="00000000" w14:paraId="00000DEF">
      <w:pPr>
        <w:pStyle w:val="Heading4"/>
        <w:numPr>
          <w:ilvl w:val="2"/>
          <w:numId w:val="75"/>
        </w:numPr>
        <w:ind w:left="708.6614173228347" w:hanging="150"/>
        <w:rPr/>
      </w:pPr>
      <w:bookmarkStart w:colFirst="0" w:colLast="0" w:name="_heading=h.6rtvn81oqzpa" w:id="161"/>
      <w:bookmarkEnd w:id="161"/>
      <w:sdt>
        <w:sdtPr>
          <w:id w:val="-313805440"/>
          <w:tag w:val="goog_rdk_67"/>
        </w:sdtPr>
        <w:sdtContent>
          <w:commentRangeStart w:id="10"/>
        </w:sdtContent>
      </w:sdt>
      <w:r w:rsidDel="00000000" w:rsidR="00000000" w:rsidRPr="00000000">
        <w:rPr>
          <w:rtl w:val="0"/>
        </w:rPr>
        <w:t xml:space="preserve">Scr: Xem chi tiết giao dịch (Thất bại)</w:t>
      </w:r>
      <w:commentRangeEnd w:id="10"/>
      <w:r w:rsidDel="00000000" w:rsidR="00000000" w:rsidRPr="00000000">
        <w:commentReference w:id="10"/>
      </w:r>
      <w:r w:rsidDel="00000000" w:rsidR="00000000" w:rsidRPr="00000000">
        <w:rPr>
          <w:rtl w:val="0"/>
        </w:rPr>
      </w:r>
    </w:p>
    <w:sdt>
      <w:sdtPr>
        <w:lock w:val="contentLocked"/>
        <w:id w:val="1317156105"/>
        <w:tag w:val="goog_rdk_68"/>
      </w:sdtPr>
      <w:sdtContent>
        <w:tbl>
          <w:tblPr>
            <w:tblStyle w:val="Table88"/>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2040"/>
            <w:gridCol w:w="3990"/>
            <w:tblGridChange w:id="0">
              <w:tblGrid>
                <w:gridCol w:w="3285"/>
                <w:gridCol w:w="2040"/>
                <w:gridCol w:w="39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rPr/>
                </w:pPr>
                <w:r w:rsidDel="00000000" w:rsidR="00000000" w:rsidRPr="00000000">
                  <w:rPr/>
                  <w:drawing>
                    <wp:inline distB="114300" distT="114300" distL="114300" distR="114300">
                      <wp:extent cx="1952625" cy="4229100"/>
                      <wp:effectExtent b="0" l="0" r="0" t="0"/>
                      <wp:docPr id="21"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360" w:lineRule="auto"/>
                  <w:rPr/>
                </w:pPr>
                <w:r w:rsidDel="00000000" w:rsidR="00000000" w:rsidRPr="00000000">
                  <w:rPr>
                    <w:rtl w:val="0"/>
                  </w:rPr>
                  <w:t xml:space="preserve">Hiển thị khi user chọn:</w:t>
                </w:r>
              </w:p>
              <w:p w:rsidR="00000000" w:rsidDel="00000000" w:rsidP="00000000" w:rsidRDefault="00000000" w:rsidRPr="00000000" w14:paraId="00000DF5">
                <w:pPr>
                  <w:widowControl w:val="0"/>
                  <w:numPr>
                    <w:ilvl w:val="0"/>
                    <w:numId w:val="100"/>
                  </w:numPr>
                  <w:spacing w:line="360" w:lineRule="auto"/>
                  <w:ind w:left="720" w:hanging="360"/>
                  <w:rPr>
                    <w:u w:val="none"/>
                  </w:rPr>
                </w:pPr>
                <w:r w:rsidDel="00000000" w:rsidR="00000000" w:rsidRPr="00000000">
                  <w:rPr>
                    <w:rtl w:val="0"/>
                  </w:rPr>
                  <w:t xml:space="preserve">“Mã giao dịch” từ màn hình Chi tiết lệnh.</w:t>
                </w:r>
              </w:p>
              <w:p w:rsidR="00000000" w:rsidDel="00000000" w:rsidP="00000000" w:rsidRDefault="00000000" w:rsidRPr="00000000" w14:paraId="00000DF6">
                <w:pPr>
                  <w:widowControl w:val="0"/>
                  <w:numPr>
                    <w:ilvl w:val="0"/>
                    <w:numId w:val="100"/>
                  </w:numPr>
                  <w:spacing w:line="360" w:lineRule="auto"/>
                  <w:ind w:left="720" w:hanging="360"/>
                  <w:rPr>
                    <w:u w:val="none"/>
                  </w:rPr>
                </w:pPr>
                <w:r w:rsidDel="00000000" w:rsidR="00000000" w:rsidRPr="00000000">
                  <w:rPr>
                    <w:rtl w:val="0"/>
                  </w:rPr>
                  <w:t xml:space="preserve">“Mã giao dịch” từ màn hình Kết quả giao dịch.</w:t>
                </w:r>
              </w:p>
              <w:p w:rsidR="00000000" w:rsidDel="00000000" w:rsidP="00000000" w:rsidRDefault="00000000" w:rsidRPr="00000000" w14:paraId="00000DF7">
                <w:pPr>
                  <w:widowControl w:val="0"/>
                  <w:numPr>
                    <w:ilvl w:val="0"/>
                    <w:numId w:val="100"/>
                  </w:numPr>
                  <w:spacing w:line="360" w:lineRule="auto"/>
                  <w:ind w:left="720" w:hanging="360"/>
                  <w:rPr>
                    <w:u w:val="none"/>
                  </w:rPr>
                </w:pPr>
                <w:r w:rsidDel="00000000" w:rsidR="00000000" w:rsidRPr="00000000">
                  <w:rPr>
                    <w:rtl w:val="0"/>
                  </w:rPr>
                  <w:t xml:space="preserve">Item giao dịch trong màn hình Lịch sử giao dịch MoMo.</w:t>
                </w:r>
              </w:p>
              <w:p w:rsidR="00000000" w:rsidDel="00000000" w:rsidP="00000000" w:rsidRDefault="00000000" w:rsidRPr="00000000" w14:paraId="00000DF8">
                <w:pPr>
                  <w:widowControl w:val="0"/>
                  <w:spacing w:line="360" w:lineRule="auto"/>
                  <w:ind w:left="0" w:firstLine="0"/>
                  <w:rPr/>
                </w:pPr>
                <w:r w:rsidDel="00000000" w:rsidR="00000000" w:rsidRPr="00000000">
                  <w:rPr>
                    <w:rtl w:val="0"/>
                  </w:rPr>
                  <w:t xml:space="preserve">Giao dịch thất bại trong các trường hợp:</w:t>
                </w:r>
              </w:p>
              <w:p w:rsidR="00000000" w:rsidDel="00000000" w:rsidP="00000000" w:rsidRDefault="00000000" w:rsidRPr="00000000" w14:paraId="00000DF9">
                <w:pPr>
                  <w:widowControl w:val="0"/>
                  <w:numPr>
                    <w:ilvl w:val="0"/>
                    <w:numId w:val="26"/>
                  </w:numPr>
                  <w:spacing w:line="360" w:lineRule="auto"/>
                  <w:ind w:left="720" w:hanging="360"/>
                  <w:rPr>
                    <w:u w:val="none"/>
                  </w:rPr>
                </w:pPr>
                <w:r w:rsidDel="00000000" w:rsidR="00000000" w:rsidRPr="00000000">
                  <w:rPr>
                    <w:rtl w:val="0"/>
                  </w:rPr>
                  <w:t xml:space="preserve">Lệnh mua có trạng thái REJECTED, và đã được rollback tiền.</w:t>
                </w:r>
              </w:p>
              <w:p w:rsidR="00000000" w:rsidDel="00000000" w:rsidP="00000000" w:rsidRDefault="00000000" w:rsidRPr="00000000" w14:paraId="00000DFA">
                <w:pPr>
                  <w:widowControl w:val="0"/>
                  <w:numPr>
                    <w:ilvl w:val="0"/>
                    <w:numId w:val="26"/>
                  </w:numPr>
                  <w:spacing w:line="360" w:lineRule="auto"/>
                  <w:ind w:left="720" w:hanging="360"/>
                  <w:rPr>
                    <w:u w:val="none"/>
                  </w:rPr>
                </w:pPr>
                <w:r w:rsidDel="00000000" w:rsidR="00000000" w:rsidRPr="00000000">
                  <w:rPr>
                    <w:rtl w:val="0"/>
                  </w:rPr>
                  <w:t xml:space="preserve">Lệnh mua có trạng thái FAILED, và đã được rollback tiền.</w:t>
                </w:r>
              </w:p>
              <w:p w:rsidR="00000000" w:rsidDel="00000000" w:rsidP="00000000" w:rsidRDefault="00000000" w:rsidRPr="00000000" w14:paraId="00000DFB">
                <w:pPr>
                  <w:widowControl w:val="0"/>
                  <w:numPr>
                    <w:ilvl w:val="0"/>
                    <w:numId w:val="26"/>
                  </w:numPr>
                  <w:spacing w:line="360" w:lineRule="auto"/>
                  <w:ind w:left="720" w:hanging="360"/>
                </w:pPr>
                <w:r w:rsidDel="00000000" w:rsidR="00000000" w:rsidRPr="00000000">
                  <w:rPr>
                    <w:rtl w:val="0"/>
                  </w:rPr>
                  <w:t xml:space="preserve">Lệnh mua có trạng thái SYS_CANCELED, và đã được rollback tiền.</w:t>
                </w:r>
              </w:p>
              <w:p w:rsidR="00000000" w:rsidDel="00000000" w:rsidP="00000000" w:rsidRDefault="00000000" w:rsidRPr="00000000" w14:paraId="00000DFC">
                <w:pPr>
                  <w:widowControl w:val="0"/>
                  <w:spacing w:line="360" w:lineRule="auto"/>
                  <w:rPr/>
                </w:pPr>
                <w:r w:rsidDel="00000000" w:rsidR="00000000" w:rsidRPr="00000000">
                  <w:rPr>
                    <w:rtl w:val="0"/>
                  </w:rPr>
                  <w:t xml:space="preserve">Nội dung hiển thị theo format màn hình team Lịch sử giao dịch, trong đó các thông tin chứng chỉ quỹ hiển thị gồm:</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360" w:lineRule="auto"/>
                  <w:ind w:right="135.35433070866134"/>
                  <w:rPr/>
                </w:pPr>
                <w:r w:rsidDel="00000000" w:rsidR="00000000" w:rsidRPr="00000000">
                  <w:rPr>
                    <w:rtl w:val="0"/>
                  </w:rPr>
                  <w:t xml:space="preserve">Hiển thị mã lệnh (OrderID). Khi click mã lệnh, hiển thị màn hình Chi tiết lệnh.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53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360" w:lineRule="auto"/>
                  <w:rPr/>
                </w:pPr>
                <w:r w:rsidDel="00000000" w:rsidR="00000000" w:rsidRPr="00000000">
                  <w:rPr>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360" w:lineRule="auto"/>
                  <w:ind w:right="135.35433070866134"/>
                  <w:jc w:val="both"/>
                  <w:rPr>
                    <w:color w:val="9900ff"/>
                  </w:rPr>
                </w:pPr>
                <w:r w:rsidDel="00000000" w:rsidR="00000000" w:rsidRPr="00000000">
                  <w:rPr>
                    <w:rtl w:val="0"/>
                  </w:rPr>
                  <w:t xml:space="preserve">Hiển thị thời gian đặt lệnh </w:t>
                </w:r>
                <w:r w:rsidDel="00000000" w:rsidR="00000000" w:rsidRPr="00000000">
                  <w:rPr>
                    <w:color w:val="9900ff"/>
                    <w:rtl w:val="0"/>
                  </w:rPr>
                  <w:t xml:space="preserve">order_datetime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360" w:lineRule="auto"/>
                  <w:ind w:right="135.35433070866134"/>
                  <w:rPr>
                    <w:color w:val="9900ff"/>
                  </w:rPr>
                </w:pPr>
                <w:r w:rsidDel="00000000" w:rsidR="00000000" w:rsidRPr="00000000">
                  <w:rPr>
                    <w:rtl w:val="0"/>
                  </w:rPr>
                  <w:t xml:space="preserve">Hiển thị ngày giao dịch </w:t>
                </w:r>
                <w:r w:rsidDel="00000000" w:rsidR="00000000" w:rsidRPr="00000000">
                  <w:rPr>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360" w:lineRule="auto"/>
                  <w:rPr/>
                </w:pPr>
                <w:r w:rsidDel="00000000" w:rsidR="00000000" w:rsidRPr="00000000">
                  <w:rPr>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360" w:lineRule="auto"/>
                  <w:ind w:right="135.35433070866134"/>
                  <w:rPr/>
                </w:pPr>
                <w:r w:rsidDel="00000000" w:rsidR="00000000" w:rsidRPr="00000000">
                  <w:rPr>
                    <w:rtl w:val="0"/>
                  </w:rPr>
                  <w:t xml:space="preserve">Mua lại. Khi click, hiển thị màn hình “Đặt lệnh mua” của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360" w:lineRule="auto"/>
                  <w:rPr/>
                </w:pPr>
                <w:r w:rsidDel="00000000" w:rsidR="00000000" w:rsidRPr="00000000">
                  <w:rPr>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360" w:lineRule="auto"/>
                  <w:ind w:right="135.35433070866134"/>
                  <w:rPr/>
                </w:pPr>
                <w:r w:rsidDel="00000000" w:rsidR="00000000" w:rsidRPr="00000000">
                  <w:rPr>
                    <w:rtl w:val="0"/>
                  </w:rPr>
                  <w:t xml:space="preserve">Chứng Chỉ Quỹ. Khi click, điều hướng về màn hình “Trang chủ” Chứng chỉ quỹ.</w:t>
                </w:r>
              </w:p>
            </w:tc>
          </w:tr>
        </w:tbl>
      </w:sdtContent>
    </w:sdt>
    <w:p w:rsidR="00000000" w:rsidDel="00000000" w:rsidP="00000000" w:rsidRDefault="00000000" w:rsidRPr="00000000" w14:paraId="00000E13">
      <w:pPr>
        <w:pStyle w:val="Heading4"/>
        <w:numPr>
          <w:ilvl w:val="2"/>
          <w:numId w:val="75"/>
        </w:numPr>
        <w:ind w:left="708.6614173228347" w:hanging="150"/>
        <w:rPr/>
      </w:pPr>
      <w:bookmarkStart w:colFirst="0" w:colLast="0" w:name="_heading=h.sv212i9de21r" w:id="162"/>
      <w:bookmarkEnd w:id="162"/>
      <w:r w:rsidDel="00000000" w:rsidR="00000000" w:rsidRPr="00000000">
        <w:rPr>
          <w:rtl w:val="0"/>
        </w:rPr>
        <w:t xml:space="preserve">Scr: Xem chi tiết giao dịch (Đang xử lý)</w:t>
      </w:r>
    </w:p>
    <w:sdt>
      <w:sdtPr>
        <w:lock w:val="contentLocked"/>
        <w:id w:val="1216031366"/>
        <w:tag w:val="goog_rdk_70"/>
      </w:sdtPr>
      <w:sdtContent>
        <w:tbl>
          <w:tblPr>
            <w:tblStyle w:val="Table89"/>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2040"/>
            <w:gridCol w:w="3990"/>
            <w:tblGridChange w:id="0">
              <w:tblGrid>
                <w:gridCol w:w="3285"/>
                <w:gridCol w:w="2040"/>
                <w:gridCol w:w="39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rPr/>
                </w:pPr>
                <w:r w:rsidDel="00000000" w:rsidR="00000000" w:rsidRPr="00000000">
                  <w:rPr/>
                  <w:drawing>
                    <wp:inline distB="114300" distT="114300" distL="114300" distR="114300">
                      <wp:extent cx="1952625" cy="4229100"/>
                      <wp:effectExtent b="0" l="0" r="0" t="0"/>
                      <wp:docPr id="138" name="image132.png"/>
                      <a:graphic>
                        <a:graphicData uri="http://schemas.openxmlformats.org/drawingml/2006/picture">
                          <pic:pic>
                            <pic:nvPicPr>
                              <pic:cNvPr id="0" name="image132.png"/>
                              <pic:cNvPicPr preferRelativeResize="0"/>
                            </pic:nvPicPr>
                            <pic:blipFill>
                              <a:blip r:embed="rId115"/>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360" w:lineRule="auto"/>
                  <w:rPr/>
                </w:pPr>
                <w:sdt>
                  <w:sdtPr>
                    <w:id w:val="1379694258"/>
                    <w:tag w:val="goog_rdk_69"/>
                  </w:sdtPr>
                  <w:sdtContent>
                    <w:commentRangeStart w:id="11"/>
                  </w:sdtContent>
                </w:sdt>
                <w:r w:rsidDel="00000000" w:rsidR="00000000" w:rsidRPr="00000000">
                  <w:rPr>
                    <w:rtl w:val="0"/>
                  </w:rPr>
                  <w:t xml:space="preserve">Hiển thị khi user chọn:</w:t>
                </w:r>
              </w:p>
              <w:p w:rsidR="00000000" w:rsidDel="00000000" w:rsidP="00000000" w:rsidRDefault="00000000" w:rsidRPr="00000000" w14:paraId="00000E19">
                <w:pPr>
                  <w:widowControl w:val="0"/>
                  <w:numPr>
                    <w:ilvl w:val="0"/>
                    <w:numId w:val="100"/>
                  </w:numPr>
                  <w:spacing w:line="360" w:lineRule="auto"/>
                  <w:ind w:left="720" w:hanging="360"/>
                </w:pPr>
                <w:r w:rsidDel="00000000" w:rsidR="00000000" w:rsidRPr="00000000">
                  <w:rPr>
                    <w:rtl w:val="0"/>
                  </w:rPr>
                  <w:t xml:space="preserve">“Mã giao dịch” từ màn hình Chi tiết lệnh.</w:t>
                </w:r>
              </w:p>
              <w:p w:rsidR="00000000" w:rsidDel="00000000" w:rsidP="00000000" w:rsidRDefault="00000000" w:rsidRPr="00000000" w14:paraId="00000E1A">
                <w:pPr>
                  <w:widowControl w:val="0"/>
                  <w:numPr>
                    <w:ilvl w:val="0"/>
                    <w:numId w:val="100"/>
                  </w:numPr>
                  <w:spacing w:line="360" w:lineRule="auto"/>
                  <w:ind w:left="720" w:hanging="360"/>
                </w:pPr>
                <w:r w:rsidDel="00000000" w:rsidR="00000000" w:rsidRPr="00000000">
                  <w:rPr>
                    <w:rtl w:val="0"/>
                  </w:rPr>
                  <w:t xml:space="preserve">“Mã giao dịch” từ màn hình Kết quả giao dịch.</w:t>
                </w:r>
              </w:p>
              <w:p w:rsidR="00000000" w:rsidDel="00000000" w:rsidP="00000000" w:rsidRDefault="00000000" w:rsidRPr="00000000" w14:paraId="00000E1B">
                <w:pPr>
                  <w:widowControl w:val="0"/>
                  <w:numPr>
                    <w:ilvl w:val="0"/>
                    <w:numId w:val="100"/>
                  </w:numPr>
                  <w:spacing w:line="360" w:lineRule="auto"/>
                  <w:ind w:left="720" w:hanging="360"/>
                </w:pPr>
                <w:r w:rsidDel="00000000" w:rsidR="00000000" w:rsidRPr="00000000">
                  <w:rPr>
                    <w:rtl w:val="0"/>
                  </w:rPr>
                  <w:t xml:space="preserve">Item giao dịch trong màn hình Lịch sử giao dịch MoMo.</w:t>
                </w:r>
              </w:p>
              <w:p w:rsidR="00000000" w:rsidDel="00000000" w:rsidP="00000000" w:rsidRDefault="00000000" w:rsidRPr="00000000" w14:paraId="00000E1C">
                <w:pPr>
                  <w:widowControl w:val="0"/>
                  <w:spacing w:line="360" w:lineRule="auto"/>
                  <w:rPr/>
                </w:pPr>
                <w:r w:rsidDel="00000000" w:rsidR="00000000" w:rsidRPr="00000000">
                  <w:rPr>
                    <w:rtl w:val="0"/>
                  </w:rPr>
                  <w:t xml:space="preserve">Giao dịch đang xử lý trong các trường hợp:</w:t>
                </w:r>
              </w:p>
              <w:p w:rsidR="00000000" w:rsidDel="00000000" w:rsidP="00000000" w:rsidRDefault="00000000" w:rsidRPr="00000000" w14:paraId="00000E1D">
                <w:pPr>
                  <w:widowControl w:val="0"/>
                  <w:numPr>
                    <w:ilvl w:val="0"/>
                    <w:numId w:val="26"/>
                  </w:numPr>
                  <w:spacing w:line="360" w:lineRule="auto"/>
                  <w:ind w:left="720" w:hanging="360"/>
                </w:pPr>
                <w:r w:rsidDel="00000000" w:rsidR="00000000" w:rsidRPr="00000000">
                  <w:rPr>
                    <w:rtl w:val="0"/>
                  </w:rPr>
                  <w:t xml:space="preserve">Lệnh mua có trạng thái REJECTED, và chưa được rollback tiền.</w:t>
                </w:r>
              </w:p>
              <w:p w:rsidR="00000000" w:rsidDel="00000000" w:rsidP="00000000" w:rsidRDefault="00000000" w:rsidRPr="00000000" w14:paraId="00000E1E">
                <w:pPr>
                  <w:widowControl w:val="0"/>
                  <w:numPr>
                    <w:ilvl w:val="0"/>
                    <w:numId w:val="26"/>
                  </w:numPr>
                  <w:spacing w:line="360" w:lineRule="auto"/>
                  <w:ind w:left="720" w:hanging="360"/>
                </w:pPr>
                <w:r w:rsidDel="00000000" w:rsidR="00000000" w:rsidRPr="00000000">
                  <w:rPr>
                    <w:rtl w:val="0"/>
                  </w:rPr>
                  <w:t xml:space="preserve">Lệnh mua có trạng thái FAILED, và chưa được rollback tiền.</w:t>
                </w:r>
              </w:p>
              <w:p w:rsidR="00000000" w:rsidDel="00000000" w:rsidP="00000000" w:rsidRDefault="00000000" w:rsidRPr="00000000" w14:paraId="00000E1F">
                <w:pPr>
                  <w:widowControl w:val="0"/>
                  <w:numPr>
                    <w:ilvl w:val="0"/>
                    <w:numId w:val="26"/>
                  </w:numPr>
                  <w:spacing w:line="360" w:lineRule="auto"/>
                  <w:ind w:left="720" w:hanging="360"/>
                </w:pPr>
                <w:r w:rsidDel="00000000" w:rsidR="00000000" w:rsidRPr="00000000">
                  <w:rPr>
                    <w:rtl w:val="0"/>
                  </w:rPr>
                  <w:t xml:space="preserve">Lệnh mua có trạng thái UNMATCHED, và chưa được rollback tiền.</w:t>
                </w:r>
              </w:p>
              <w:p w:rsidR="00000000" w:rsidDel="00000000" w:rsidP="00000000" w:rsidRDefault="00000000" w:rsidRPr="00000000" w14:paraId="00000E20">
                <w:pPr>
                  <w:widowControl w:val="0"/>
                  <w:numPr>
                    <w:ilvl w:val="0"/>
                    <w:numId w:val="26"/>
                  </w:numPr>
                  <w:spacing w:line="360" w:lineRule="auto"/>
                  <w:ind w:left="720" w:hanging="360"/>
                  <w:rPr>
                    <w:u w:val="none"/>
                  </w:rPr>
                </w:pPr>
                <w:r w:rsidDel="00000000" w:rsidR="00000000" w:rsidRPr="00000000">
                  <w:rPr>
                    <w:rtl w:val="0"/>
                  </w:rPr>
                  <w:t xml:space="preserve">Lệnh mua có trạng thái </w:t>
                </w:r>
                <w:r w:rsidDel="00000000" w:rsidR="00000000" w:rsidRPr="00000000">
                  <w:rPr>
                    <w:rtl w:val="0"/>
                  </w:rPr>
                  <w:t xml:space="preserve">WAITING_ORDERED</w:t>
                </w:r>
                <w:r w:rsidDel="00000000" w:rsidR="00000000" w:rsidRPr="00000000">
                  <w:rPr>
                    <w:rtl w:val="0"/>
                  </w:rPr>
                  <w:t xml:space="preserve"> (chưa gửi điện lên VSD).</w:t>
                </w:r>
              </w:p>
              <w:p w:rsidR="00000000" w:rsidDel="00000000" w:rsidP="00000000" w:rsidRDefault="00000000" w:rsidRPr="00000000" w14:paraId="00000E21">
                <w:pPr>
                  <w:widowControl w:val="0"/>
                  <w:numPr>
                    <w:ilvl w:val="0"/>
                    <w:numId w:val="26"/>
                  </w:numPr>
                  <w:spacing w:line="360" w:lineRule="auto"/>
                  <w:ind w:left="720" w:hanging="360"/>
                  <w:rPr>
                    <w:u w:val="none"/>
                  </w:rPr>
                </w:pPr>
                <w:r w:rsidDel="00000000" w:rsidR="00000000" w:rsidRPr="00000000">
                  <w:rPr>
                    <w:rtl w:val="0"/>
                  </w:rPr>
                  <w:t xml:space="preserve">Lệnh mua có trạng thái ORDERED (VSD chưa xác nhận đặt lệnh thành công)</w:t>
                </w:r>
              </w:p>
              <w:p w:rsidR="00000000" w:rsidDel="00000000" w:rsidP="00000000" w:rsidRDefault="00000000" w:rsidRPr="00000000" w14:paraId="00000E22">
                <w:pPr>
                  <w:widowControl w:val="0"/>
                  <w:spacing w:line="360" w:lineRule="auto"/>
                  <w:rPr/>
                </w:pPr>
                <w:r w:rsidDel="00000000" w:rsidR="00000000" w:rsidRPr="00000000">
                  <w:rPr>
                    <w:rtl w:val="0"/>
                  </w:rPr>
                  <w:t xml:space="preserve">Nội dung hiển thị theo format màn hình team Lịch sử giao dịch, trong đó các thông tin chứng chỉ quỹ hiển thị gồm:</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360" w:lineRule="auto"/>
                  <w:ind w:right="135.35433070866134"/>
                  <w:rPr/>
                </w:pPr>
                <w:r w:rsidDel="00000000" w:rsidR="00000000" w:rsidRPr="00000000">
                  <w:rPr>
                    <w:rtl w:val="0"/>
                  </w:rPr>
                  <w:t xml:space="preserve">Hiển thị mã lệnh (OrderID). Khi click mã lệnh, hiển thị màn hình Chi tiết lệnh.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53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360" w:lineRule="auto"/>
                  <w:rPr/>
                </w:pPr>
                <w:r w:rsidDel="00000000" w:rsidR="00000000" w:rsidRPr="00000000">
                  <w:rPr>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360" w:lineRule="auto"/>
                  <w:ind w:right="135.35433070866134"/>
                  <w:jc w:val="both"/>
                  <w:rPr>
                    <w:color w:val="9900ff"/>
                  </w:rPr>
                </w:pPr>
                <w:r w:rsidDel="00000000" w:rsidR="00000000" w:rsidRPr="00000000">
                  <w:rPr>
                    <w:rtl w:val="0"/>
                  </w:rPr>
                  <w:t xml:space="preserve">Hiển thị thời gian đặt lệnh </w:t>
                </w:r>
                <w:r w:rsidDel="00000000" w:rsidR="00000000" w:rsidRPr="00000000">
                  <w:rPr>
                    <w:color w:val="9900ff"/>
                    <w:rtl w:val="0"/>
                  </w:rPr>
                  <w:t xml:space="preserve">order_datetime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360" w:lineRule="auto"/>
                  <w:ind w:right="135.35433070866134"/>
                  <w:rPr>
                    <w:color w:val="9900ff"/>
                  </w:rPr>
                </w:pPr>
                <w:r w:rsidDel="00000000" w:rsidR="00000000" w:rsidRPr="00000000">
                  <w:rPr>
                    <w:rtl w:val="0"/>
                  </w:rPr>
                  <w:t xml:space="preserve">Hiển thị ngày giao dịch </w:t>
                </w:r>
                <w:r w:rsidDel="00000000" w:rsidR="00000000" w:rsidRPr="00000000">
                  <w:rPr>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360" w:lineRule="auto"/>
                  <w:rPr/>
                </w:pPr>
                <w:r w:rsidDel="00000000" w:rsidR="00000000" w:rsidRPr="00000000">
                  <w:rPr>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360" w:lineRule="auto"/>
                  <w:ind w:right="135.35433070866134"/>
                  <w:rPr/>
                </w:pPr>
                <w:r w:rsidDel="00000000" w:rsidR="00000000" w:rsidRPr="00000000">
                  <w:rPr>
                    <w:rtl w:val="0"/>
                  </w:rPr>
                  <w:t xml:space="preserve">Mua thêm. Khi click, hiển thị màn hình “Đặt lệnh mua” của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360" w:lineRule="auto"/>
                  <w:rPr/>
                </w:pPr>
                <w:r w:rsidDel="00000000" w:rsidR="00000000" w:rsidRPr="00000000">
                  <w:rPr>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360" w:lineRule="auto"/>
                  <w:ind w:right="135.35433070866134"/>
                  <w:rPr/>
                </w:pPr>
                <w:r w:rsidDel="00000000" w:rsidR="00000000" w:rsidRPr="00000000">
                  <w:rPr>
                    <w:rtl w:val="0"/>
                  </w:rPr>
                  <w:t xml:space="preserve">Chứng Chỉ Quỹ. Khi click, điều hướng về màn hình “Trang chủ” Chứng chỉ quỹ.</w:t>
                </w:r>
              </w:p>
            </w:tc>
          </w:tr>
        </w:tbl>
      </w:sdtContent>
    </w:sdt>
    <w:p w:rsidR="00000000" w:rsidDel="00000000" w:rsidP="00000000" w:rsidRDefault="00000000" w:rsidRPr="00000000" w14:paraId="00000E39">
      <w:pPr>
        <w:pStyle w:val="Heading1"/>
        <w:ind w:left="0" w:firstLine="0"/>
        <w:rPr>
          <w:rFonts w:ascii="Montserrat" w:cs="Montserrat" w:eastAsia="Montserrat" w:hAnsi="Montserrat"/>
        </w:rPr>
      </w:pPr>
      <w:bookmarkStart w:colFirst="0" w:colLast="0" w:name="_heading=h.7vjy0vz73j5" w:id="163"/>
      <w:bookmarkEnd w:id="163"/>
      <w:r w:rsidDel="00000000" w:rsidR="00000000" w:rsidRPr="00000000">
        <w:br w:type="page"/>
      </w:r>
      <w:r w:rsidDel="00000000" w:rsidR="00000000" w:rsidRPr="00000000">
        <w:rPr>
          <w:rtl w:val="0"/>
        </w:rPr>
      </w:r>
    </w:p>
    <w:p w:rsidR="00000000" w:rsidDel="00000000" w:rsidP="00000000" w:rsidRDefault="00000000" w:rsidRPr="00000000" w14:paraId="00000E3A">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fi10kppkt103" w:id="164"/>
      <w:bookmarkEnd w:id="164"/>
      <w:r w:rsidDel="00000000" w:rsidR="00000000" w:rsidRPr="00000000">
        <w:rPr>
          <w:rFonts w:ascii="Montserrat" w:cs="Montserrat" w:eastAsia="Montserrat" w:hAnsi="Montserrat"/>
          <w:rtl w:val="0"/>
        </w:rPr>
        <w:t xml:space="preserve">Nghiệp vụ: Hủy lệnh mua chứng chỉ quỹ</w:t>
      </w:r>
    </w:p>
    <w:p w:rsidR="00000000" w:rsidDel="00000000" w:rsidP="00000000" w:rsidRDefault="00000000" w:rsidRPr="00000000" w14:paraId="00000E3B">
      <w:pPr>
        <w:pStyle w:val="Heading3"/>
        <w:numPr>
          <w:ilvl w:val="1"/>
          <w:numId w:val="75"/>
        </w:numPr>
        <w:spacing w:before="0" w:beforeAutospacing="0"/>
        <w:ind w:left="992.1259842519685" w:hanging="360"/>
        <w:rPr/>
      </w:pPr>
      <w:bookmarkStart w:colFirst="0" w:colLast="0" w:name="_heading=h.8ftii45503br" w:id="165"/>
      <w:bookmarkEnd w:id="165"/>
      <w:r w:rsidDel="00000000" w:rsidR="00000000" w:rsidRPr="00000000">
        <w:rPr>
          <w:rtl w:val="0"/>
        </w:rPr>
        <w:t xml:space="preserve">Tổng quan</w:t>
      </w:r>
    </w:p>
    <w:sdt>
      <w:sdtPr>
        <w:lock w:val="contentLocked"/>
        <w:id w:val="1523954321"/>
        <w:tag w:val="goog_rdk_71"/>
      </w:sdtPr>
      <w:sdtContent>
        <w:tbl>
          <w:tblPr>
            <w:tblStyle w:val="Table9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25"/>
            <w:tblGridChange w:id="0">
              <w:tblGrid>
                <w:gridCol w:w="1950"/>
                <w:gridCol w:w="7425"/>
              </w:tblGrid>
            </w:tblGridChange>
          </w:tblGrid>
          <w:tr>
            <w:trPr>
              <w:cantSplit w:val="0"/>
              <w:trHeight w:val="195" w:hRule="atLeast"/>
              <w:tblHeader w:val="0"/>
            </w:trPr>
            <w:tc>
              <w:tcPr/>
              <w:p w:rsidR="00000000" w:rsidDel="00000000" w:rsidP="00000000" w:rsidRDefault="00000000" w:rsidRPr="00000000" w14:paraId="00000E3C">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D">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Hủy lệnh mua chứng chỉ quỹ</w:t>
                </w:r>
              </w:p>
            </w:tc>
          </w:tr>
          <w:tr>
            <w:trPr>
              <w:cantSplit w:val="0"/>
              <w:tblHeader w:val="0"/>
            </w:trPr>
            <w:tc>
              <w:tcPr/>
              <w:p w:rsidR="00000000" w:rsidDel="00000000" w:rsidP="00000000" w:rsidRDefault="00000000" w:rsidRPr="00000000" w14:paraId="00000E3E">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hủy một lệnh mua đã đặt nếu lệnh đó vẫn còn trong khoảng thời gian cho phép hủy. Sau khi hủy thành công, số tiền đã thanh toán sẽ được hoàn lại vào tài khoản nguồn của user.</w:t>
                </w:r>
              </w:p>
            </w:tc>
          </w:tr>
          <w:tr>
            <w:trPr>
              <w:cantSplit w:val="0"/>
              <w:tblHeader w:val="0"/>
            </w:trPr>
            <w:tc>
              <w:tcPr/>
              <w:p w:rsidR="00000000" w:rsidDel="00000000" w:rsidP="00000000" w:rsidRDefault="00000000" w:rsidRPr="00000000" w14:paraId="00000E40">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E4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nhấn vào nút "Hủy lệnh" trong màn hình Chi tiết lệnh mua.</w:t>
                </w:r>
              </w:p>
            </w:tc>
          </w:tr>
          <w:tr>
            <w:trPr>
              <w:cantSplit w:val="0"/>
              <w:trHeight w:val="1109.9121093749998" w:hRule="atLeast"/>
              <w:tblHeader w:val="0"/>
            </w:trPr>
            <w:tc>
              <w:tcPr/>
              <w:p w:rsidR="00000000" w:rsidDel="00000000" w:rsidP="00000000" w:rsidRDefault="00000000" w:rsidRPr="00000000" w14:paraId="00000E4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còn trong thời gian hủy: Lệnh chưa vào phiên xử lý (trước thời gian đóng phiên giao dịch).</w:t>
                </w:r>
              </w:p>
              <w:p w:rsidR="00000000" w:rsidDel="00000000" w:rsidP="00000000" w:rsidRDefault="00000000" w:rsidRPr="00000000" w14:paraId="00000E46">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đang ở trạng thái </w:t>
                </w:r>
                <w:r w:rsidDel="00000000" w:rsidR="00000000" w:rsidRPr="00000000">
                  <w:rPr>
                    <w:rFonts w:ascii="Montserrat" w:cs="Montserrat" w:eastAsia="Montserrat" w:hAnsi="Montserrat"/>
                    <w:rtl w:val="0"/>
                  </w:rPr>
                  <w:t xml:space="preserve">WAITING_ORDERED</w:t>
                </w:r>
                <w:r w:rsidDel="00000000" w:rsidR="00000000" w:rsidRPr="00000000">
                  <w:rPr>
                    <w:rFonts w:ascii="Montserrat" w:cs="Montserrat" w:eastAsia="Montserrat" w:hAnsi="Montserrat"/>
                    <w:rtl w:val="0"/>
                  </w:rPr>
                  <w:t xml:space="preserve">, </w:t>
                </w:r>
                <w:r w:rsidDel="00000000" w:rsidR="00000000" w:rsidRPr="00000000">
                  <w:rPr>
                    <w:rtl w:val="0"/>
                  </w:rPr>
                  <w:t xml:space="preserve">hoặc</w:t>
                </w:r>
                <w:r w:rsidDel="00000000" w:rsidR="00000000" w:rsidRPr="00000000">
                  <w:rPr>
                    <w:rFonts w:ascii="Montserrat" w:cs="Montserrat" w:eastAsia="Montserrat" w:hAnsi="Montserrat"/>
                    <w:rtl w:val="0"/>
                  </w:rPr>
                  <w:t xml:space="preserve"> </w:t>
                </w:r>
                <w:r w:rsidDel="00000000" w:rsidR="00000000" w:rsidRPr="00000000">
                  <w:rPr>
                    <w:rtl w:val="0"/>
                  </w:rPr>
                  <w:t xml:space="preserve">WAITING_MATCHED</w:t>
                </w:r>
                <w:r w:rsidDel="00000000" w:rsidR="00000000" w:rsidRPr="00000000">
                  <w:rPr>
                    <w:rFonts w:ascii="Montserrat" w:cs="Montserrat" w:eastAsia="Montserrat" w:hAnsi="Montserrat"/>
                    <w:rtl w:val="0"/>
                  </w:rPr>
                  <w:t xml:space="preserve">.</w:t>
                </w:r>
              </w:p>
            </w:tc>
          </w:tr>
          <w:tr>
            <w:trPr>
              <w:cantSplit w:val="0"/>
              <w:trHeight w:val="1079.9121093749998" w:hRule="atLeast"/>
              <w:tblHeader w:val="0"/>
            </w:trPr>
            <w:tc>
              <w:tcPr/>
              <w:p w:rsidR="00000000" w:rsidDel="00000000" w:rsidP="00000000" w:rsidRDefault="00000000" w:rsidRPr="00000000" w14:paraId="00000E47">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Nếu hủy thành công:</w:t>
                </w:r>
              </w:p>
              <w:p w:rsidR="00000000" w:rsidDel="00000000" w:rsidP="00000000" w:rsidRDefault="00000000" w:rsidRPr="00000000" w14:paraId="00000E49">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Trạng thái lệnh chuyển thành "Đã hủy".</w:t>
                </w:r>
              </w:p>
              <w:p w:rsidR="00000000" w:rsidDel="00000000" w:rsidP="00000000" w:rsidRDefault="00000000" w:rsidRPr="00000000" w14:paraId="00000E4A">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Số tiền mua được rollback.</w:t>
                </w:r>
              </w:p>
              <w:p w:rsidR="00000000" w:rsidDel="00000000" w:rsidP="00000000" w:rsidRDefault="00000000" w:rsidRPr="00000000" w14:paraId="00000E4B">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Người dùng nhận được thông báo xác nhận hủy thành công.</w:t>
                </w:r>
              </w:p>
              <w:p w:rsidR="00000000" w:rsidDel="00000000" w:rsidP="00000000" w:rsidRDefault="00000000" w:rsidRPr="00000000" w14:paraId="00000E4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Nếu hủy thất bại (do lệnh đã vào phiên giao dịch hoặc lỗi hệ thống):</w:t>
                </w:r>
              </w:p>
              <w:p w:rsidR="00000000" w:rsidDel="00000000" w:rsidP="00000000" w:rsidRDefault="00000000" w:rsidRPr="00000000" w14:paraId="00000E4D">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báo messagebox giải thích lý do không thể hủy..</w:t>
                </w:r>
              </w:p>
              <w:p w:rsidR="00000000" w:rsidDel="00000000" w:rsidP="00000000" w:rsidRDefault="00000000" w:rsidRPr="00000000" w14:paraId="00000E4E">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Trạng thái lệnh vẫn giữ nguyên (Không thay đổi).</w:t>
                </w:r>
              </w:p>
              <w:p w:rsidR="00000000" w:rsidDel="00000000" w:rsidP="00000000" w:rsidRDefault="00000000" w:rsidRPr="00000000" w14:paraId="00000E4F">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Không thực hiện hoàn tiền.</w:t>
                </w:r>
              </w:p>
            </w:tc>
          </w:tr>
          <w:tr>
            <w:trPr>
              <w:cantSplit w:val="0"/>
              <w:tblHeader w:val="0"/>
            </w:trPr>
            <w:tc>
              <w:tcPr/>
              <w:p w:rsidR="00000000" w:rsidDel="00000000" w:rsidP="00000000" w:rsidRDefault="00000000" w:rsidRPr="00000000" w14:paraId="00000E50">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r>
            <w:trPr>
              <w:cantSplit w:val="0"/>
              <w:trHeight w:val="549.9609375" w:hRule="atLeast"/>
              <w:tblHeader w:val="0"/>
            </w:trPr>
            <w:tc>
              <w:tcPr/>
              <w:p w:rsidR="00000000" w:rsidDel="00000000" w:rsidP="00000000" w:rsidRDefault="00000000" w:rsidRPr="00000000" w14:paraId="00000E5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E54">
      <w:pPr>
        <w:pStyle w:val="Heading3"/>
        <w:numPr>
          <w:ilvl w:val="1"/>
          <w:numId w:val="75"/>
        </w:numPr>
        <w:ind w:left="992.1259842519685" w:hanging="360"/>
        <w:rPr/>
      </w:pPr>
      <w:bookmarkStart w:colFirst="0" w:colLast="0" w:name="_heading=h.mer6q7es49a0" w:id="166"/>
      <w:bookmarkEnd w:id="166"/>
      <w:r w:rsidDel="00000000" w:rsidR="00000000" w:rsidRPr="00000000">
        <w:rPr>
          <w:rtl w:val="0"/>
        </w:rPr>
        <w:t xml:space="preserve">Flowchart</w:t>
      </w:r>
    </w:p>
    <w:p w:rsidR="00000000" w:rsidDel="00000000" w:rsidP="00000000" w:rsidRDefault="00000000" w:rsidRPr="00000000" w14:paraId="00000E55">
      <w:pPr>
        <w:pStyle w:val="Heading1"/>
        <w:ind w:left="0" w:firstLine="0"/>
        <w:rPr>
          <w:rFonts w:ascii="Montserrat" w:cs="Montserrat" w:eastAsia="Montserrat" w:hAnsi="Montserrat"/>
        </w:rPr>
      </w:pPr>
      <w:bookmarkStart w:colFirst="0" w:colLast="0" w:name="_heading=h.qqx668ljfrar" w:id="167"/>
      <w:bookmarkEnd w:id="167"/>
      <w:r w:rsidDel="00000000" w:rsidR="00000000" w:rsidRPr="00000000">
        <w:rPr>
          <w:rFonts w:ascii="Montserrat" w:cs="Montserrat" w:eastAsia="Montserrat" w:hAnsi="Montserrat"/>
        </w:rPr>
        <w:drawing>
          <wp:inline distB="114300" distT="114300" distL="114300" distR="114300">
            <wp:extent cx="5731200" cy="6921500"/>
            <wp:effectExtent b="0" l="0" r="0" t="0"/>
            <wp:docPr id="83"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5731200" cy="692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56">
      <w:pPr>
        <w:pStyle w:val="Heading3"/>
        <w:numPr>
          <w:ilvl w:val="1"/>
          <w:numId w:val="75"/>
        </w:numPr>
        <w:ind w:left="992.1259842519685" w:hanging="360"/>
        <w:rPr/>
      </w:pPr>
      <w:bookmarkStart w:colFirst="0" w:colLast="0" w:name="_heading=h.7f9m74rirkkq" w:id="168"/>
      <w:bookmarkEnd w:id="168"/>
      <w:r w:rsidDel="00000000" w:rsidR="00000000" w:rsidRPr="00000000">
        <w:rPr>
          <w:rtl w:val="0"/>
        </w:rPr>
        <w:t xml:space="preserve">Mô tả chi tiết</w:t>
      </w:r>
    </w:p>
    <w:p w:rsidR="00000000" w:rsidDel="00000000" w:rsidP="00000000" w:rsidRDefault="00000000" w:rsidRPr="00000000" w14:paraId="00000E57">
      <w:pPr>
        <w:pStyle w:val="Heading4"/>
        <w:numPr>
          <w:ilvl w:val="2"/>
          <w:numId w:val="75"/>
        </w:numPr>
        <w:ind w:left="708.6614173228347" w:hanging="150"/>
        <w:rPr/>
      </w:pPr>
      <w:bookmarkStart w:colFirst="0" w:colLast="0" w:name="_heading=h.39e72siht44f" w:id="169"/>
      <w:bookmarkEnd w:id="169"/>
      <w:r w:rsidDel="00000000" w:rsidR="00000000" w:rsidRPr="00000000">
        <w:rPr>
          <w:rtl w:val="0"/>
        </w:rPr>
        <w:t xml:space="preserve">Pop-up Xác nhận hủy</w:t>
      </w:r>
    </w:p>
    <w:sdt>
      <w:sdtPr>
        <w:lock w:val="contentLocked"/>
        <w:id w:val="1143508934"/>
        <w:tag w:val="goog_rdk_72"/>
      </w:sdtPr>
      <w:sdtContent>
        <w:tbl>
          <w:tblPr>
            <w:tblStyle w:val="Table91"/>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1143000"/>
                      <wp:effectExtent b="0" l="0" r="0" t="0"/>
                      <wp:docPr id="13"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1952625" cy="11430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Hủy lệnh:</w:t>
                </w:r>
              </w:p>
              <w:p w:rsidR="00000000" w:rsidDel="00000000" w:rsidP="00000000" w:rsidRDefault="00000000" w:rsidRPr="00000000" w14:paraId="00000E5D">
                <w:pPr>
                  <w:widowControl w:val="0"/>
                  <w:numPr>
                    <w:ilvl w:val="0"/>
                    <w:numId w:val="36"/>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màn hình </w:t>
                </w:r>
                <w:hyperlink w:anchor="_heading=h.pbxwcfbxmzql">
                  <w:r w:rsidDel="00000000" w:rsidR="00000000" w:rsidRPr="00000000">
                    <w:rPr>
                      <w:rFonts w:ascii="Montserrat" w:cs="Montserrat" w:eastAsia="Montserrat" w:hAnsi="Montserrat"/>
                      <w:color w:val="1155cc"/>
                      <w:u w:val="single"/>
                      <w:rtl w:val="0"/>
                    </w:rPr>
                    <w:t xml:space="preserve"> “Xem chi tiết lệnh mua (Đặt lệnh)”</w:t>
                  </w:r>
                </w:hyperlink>
                <w:r w:rsidDel="00000000" w:rsidR="00000000" w:rsidRPr="00000000">
                  <w:rPr>
                    <w:rtl w:val="0"/>
                  </w:rPr>
                </w:r>
              </w:p>
              <w:p w:rsidR="00000000" w:rsidDel="00000000" w:rsidP="00000000" w:rsidRDefault="00000000" w:rsidRPr="00000000" w14:paraId="00000E5E">
                <w:pPr>
                  <w:widowControl w:val="0"/>
                  <w:numPr>
                    <w:ilvl w:val="0"/>
                    <w:numId w:val="36"/>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Từ màn hình “Xem chi tiết lệnh bán (Đặt lệnh) </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Xác nhận hủy lệnh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có chắc chắn muốn hủy lệnh này?</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Xác nhận. Khi click, hiển thị màn hình </w:t>
                </w:r>
                <w:hyperlink w:anchor="_heading=h.r01swfsvsiv7">
                  <w:r w:rsidDel="00000000" w:rsidR="00000000" w:rsidRPr="00000000">
                    <w:rPr>
                      <w:rFonts w:ascii="Montserrat" w:cs="Montserrat" w:eastAsia="Montserrat" w:hAnsi="Montserrat"/>
                      <w:color w:val="1155cc"/>
                      <w:u w:val="single"/>
                      <w:rtl w:val="0"/>
                    </w:rPr>
                    <w:t xml:space="preserve">Chi tiết lệnh mua (Đang chờ hủy).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Quay lại. Khi click, tắt Pop-up.</w:t>
                </w:r>
              </w:p>
            </w:tc>
          </w:tr>
        </w:tbl>
      </w:sdtContent>
    </w:sdt>
    <w:p w:rsidR="00000000" w:rsidDel="00000000" w:rsidP="00000000" w:rsidRDefault="00000000" w:rsidRPr="00000000" w14:paraId="00000E6F">
      <w:pPr>
        <w:pStyle w:val="Heading3"/>
        <w:spacing w:before="200" w:line="360" w:lineRule="auto"/>
        <w:ind w:left="0" w:firstLine="0"/>
        <w:rPr/>
      </w:pPr>
      <w:bookmarkStart w:colFirst="0" w:colLast="0" w:name="_heading=h.r2t9oxedzawi" w:id="170"/>
      <w:bookmarkEnd w:id="170"/>
      <w:r w:rsidDel="00000000" w:rsidR="00000000" w:rsidRPr="00000000">
        <w:br w:type="page"/>
      </w:r>
      <w:r w:rsidDel="00000000" w:rsidR="00000000" w:rsidRPr="00000000">
        <w:rPr>
          <w:rtl w:val="0"/>
        </w:rPr>
      </w:r>
    </w:p>
    <w:p w:rsidR="00000000" w:rsidDel="00000000" w:rsidP="00000000" w:rsidRDefault="00000000" w:rsidRPr="00000000" w14:paraId="00000E70">
      <w:pPr>
        <w:pStyle w:val="Heading4"/>
        <w:numPr>
          <w:ilvl w:val="2"/>
          <w:numId w:val="75"/>
        </w:numPr>
        <w:ind w:left="708.6614173228347" w:hanging="150"/>
        <w:rPr/>
      </w:pPr>
      <w:bookmarkStart w:colFirst="0" w:colLast="0" w:name="_heading=h.r01swfsvsiv7" w:id="171"/>
      <w:bookmarkEnd w:id="171"/>
      <w:r w:rsidDel="00000000" w:rsidR="00000000" w:rsidRPr="00000000">
        <w:rPr>
          <w:rtl w:val="0"/>
        </w:rPr>
        <w:t xml:space="preserve">Scr: Xem chi tiết lệnh mua (Đang chờ hủy)</w:t>
      </w:r>
    </w:p>
    <w:sdt>
      <w:sdtPr>
        <w:lock w:val="contentLocked"/>
        <w:id w:val="-1556068261"/>
        <w:tag w:val="goog_rdk_73"/>
      </w:sdtPr>
      <w:sdtContent>
        <w:tbl>
          <w:tblPr>
            <w:tblStyle w:val="Table92"/>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72"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xác nhận yêu cầu hủy lệnh và xem chi tiết lệnh.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E80">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E81">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E82">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0E86">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0E87">
                <w:pPr>
                  <w:widowControl w:val="0"/>
                  <w:numPr>
                    <w:ilvl w:val="0"/>
                    <w:numId w:val="2"/>
                  </w:numPr>
                  <w:spacing w:line="360" w:lineRule="auto"/>
                  <w:ind w:right="135.35433070866134"/>
                  <w:rPr>
                    <w:rFonts w:ascii="Montserrat" w:cs="Montserrat" w:eastAsia="Montserrat" w:hAnsi="Montserrat"/>
                    <w:b w:val="1"/>
                  </w:rPr>
                </w:pPr>
                <w:r w:rsidDel="00000000" w:rsidR="00000000" w:rsidRPr="00000000">
                  <w:rPr>
                    <w:rFonts w:ascii="Montserrat" w:cs="Montserrat" w:eastAsia="Montserrat" w:hAnsi="Montserrat"/>
                    <w:b w:val="1"/>
                    <w:rtl w:val="0"/>
                  </w:rPr>
                  <w:t xml:space="preserve">Bước 2: Đang chờ hủy: hiển thị ngày yêu cầu hủy.</w:t>
                </w:r>
              </w:p>
              <w:p w:rsidR="00000000" w:rsidDel="00000000" w:rsidP="00000000" w:rsidRDefault="00000000" w:rsidRPr="00000000" w14:paraId="00000E88">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tiền: hiển thị khoảng thời gian hoàn tiền dự kiến: X - Y.</w:t>
                </w:r>
              </w:p>
              <w:p w:rsidR="00000000" w:rsidDel="00000000" w:rsidP="00000000" w:rsidRDefault="00000000" w:rsidRPr="00000000" w14:paraId="00000E89">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hủy lệnh + 1, Y là ngày hủy lệnh + 5. (không tính T7, CN, ngày nghỉ lễ). </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hủy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báo “Yêu cầu hủy lệnh đang được xử lý và sẽ thông báo kết quả cho bạn trong 15 phút. Hãy yên tâm nhé!”</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phí giao dịch dự kiến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360" w:lineRule="auto"/>
                  <w:ind w:left="0" w:right="135.35433070866134" w:firstLine="0"/>
                  <w:rPr>
                    <w:rFonts w:ascii="Montserrat" w:cs="Montserrat" w:eastAsia="Montserrat" w:hAnsi="Montserrat"/>
                    <w:highlight w:val="yellow"/>
                  </w:rPr>
                </w:pPr>
                <w:r w:rsidDel="00000000" w:rsidR="00000000" w:rsidRPr="00000000">
                  <w:rPr>
                    <w:rFonts w:ascii="Montserrat" w:cs="Montserrat" w:eastAsia="Montserrat" w:hAnsi="Montserrat"/>
                    <w:rtl w:val="0"/>
                  </w:rPr>
                  <w:t xml:space="preserve">Mã giao dịch, sau khi bấm vào hiển thị màn hình </w:t>
                </w:r>
                <w:r w:rsidDel="00000000" w:rsidR="00000000" w:rsidRPr="00000000">
                  <w:rPr>
                    <w:rFonts w:ascii="Montserrat" w:cs="Montserrat" w:eastAsia="Montserrat" w:hAnsi="Montserrat"/>
                    <w:highlight w:val="yellow"/>
                    <w:rtl w:val="0"/>
                  </w:rPr>
                  <w:t xml:space="preserve">Chi tiết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Mua lại. Khi click, hiển thị lại màn hình </w:t>
                </w:r>
                <w:hyperlink w:anchor="_heading=h.h8f6lw2hczaq">
                  <w:r w:rsidDel="00000000" w:rsidR="00000000" w:rsidRPr="00000000">
                    <w:rPr>
                      <w:rFonts w:ascii="Montserrat" w:cs="Montserrat" w:eastAsia="Montserrat" w:hAnsi="Montserrat"/>
                      <w:color w:val="1155cc"/>
                      <w:u w:val="single"/>
                      <w:rtl w:val="0"/>
                    </w:rPr>
                    <w:t xml:space="preserve">Đặt lệnh mua</w:t>
                  </w:r>
                </w:hyperlink>
                <w:r w:rsidDel="00000000" w:rsidR="00000000" w:rsidRPr="00000000">
                  <w:rPr>
                    <w:rFonts w:ascii="Montserrat" w:cs="Montserrat" w:eastAsia="Montserrat" w:hAnsi="Montserrat"/>
                    <w:rtl w:val="0"/>
                  </w:rPr>
                  <w:t xml:space="preserve"> chứng chỉ quỹ tương ứng.</w:t>
                </w:r>
              </w:p>
            </w:tc>
          </w:tr>
        </w:tbl>
      </w:sdtContent>
    </w:sdt>
    <w:p w:rsidR="00000000" w:rsidDel="00000000" w:rsidP="00000000" w:rsidRDefault="00000000" w:rsidRPr="00000000" w14:paraId="00000EA5">
      <w:pPr>
        <w:pStyle w:val="Heading4"/>
        <w:numPr>
          <w:ilvl w:val="2"/>
          <w:numId w:val="75"/>
        </w:numPr>
        <w:ind w:left="708.6614173228347" w:hanging="150"/>
        <w:rPr/>
      </w:pPr>
      <w:bookmarkStart w:colFirst="0" w:colLast="0" w:name="_heading=h.i8n7231xvcw9" w:id="172"/>
      <w:bookmarkEnd w:id="172"/>
      <w:r w:rsidDel="00000000" w:rsidR="00000000" w:rsidRPr="00000000">
        <w:rPr>
          <w:rtl w:val="0"/>
        </w:rPr>
        <w:t xml:space="preserve">Scr: Xem chi tiết lệnh mua (Đã hủy)</w:t>
      </w:r>
    </w:p>
    <w:sdt>
      <w:sdtPr>
        <w:lock w:val="contentLocked"/>
        <w:id w:val="-671789417"/>
        <w:tag w:val="goog_rdk_74"/>
      </w:sdtPr>
      <w:sdtContent>
        <w:tbl>
          <w:tblPr>
            <w:tblStyle w:val="Table93"/>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100" name="image90.png"/>
                      <a:graphic>
                        <a:graphicData uri="http://schemas.openxmlformats.org/drawingml/2006/picture">
                          <pic:pic>
                            <pic:nvPicPr>
                              <pic:cNvPr id="0" name="image90.png"/>
                              <pic:cNvPicPr preferRelativeResize="0"/>
                            </pic:nvPicPr>
                            <pic:blipFill>
                              <a:blip r:embed="rId119"/>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yêu cầu hủy lệnh của user đã được hủy thành công và user xem chi tiết lệnh.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mua.</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mua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360" w:lineRule="auto"/>
                  <w:ind w:right="135.35433070866134"/>
                  <w:jc w:val="both"/>
                  <w:rPr>
                    <w:i w:val="1"/>
                    <w:color w:val="674ea7"/>
                  </w:rPr>
                </w:pPr>
                <w:r w:rsidDel="00000000" w:rsidR="00000000" w:rsidRPr="00000000">
                  <w:rPr>
                    <w:rtl w:val="0"/>
                  </w:rPr>
                  <w:t xml:space="preserve">Hiển thị tổng </w:t>
                </w:r>
                <w:r w:rsidDel="00000000" w:rsidR="00000000" w:rsidRPr="00000000">
                  <w:rPr>
                    <w:b w:val="1"/>
                    <w:i w:val="1"/>
                    <w:color w:val="9900ff"/>
                    <w:rtl w:val="0"/>
                  </w:rPr>
                  <w:t xml:space="preserve">số tiền mua</w:t>
                </w:r>
                <w:r w:rsidDel="00000000" w:rsidR="00000000" w:rsidRPr="00000000">
                  <w:rPr>
                    <w:rtl w:val="0"/>
                  </w:rPr>
                  <w:t xml:space="preserve"> </w:t>
                </w:r>
                <w:r w:rsidDel="00000000" w:rsidR="00000000" w:rsidRPr="00000000">
                  <w:rPr>
                    <w:i w:val="1"/>
                    <w:color w:val="674ea7"/>
                    <w:rtl w:val="0"/>
                  </w:rPr>
                  <w:t xml:space="preserve">amount_input</w:t>
                </w:r>
                <w:r w:rsidDel="00000000" w:rsidR="00000000" w:rsidRPr="00000000">
                  <w:rPr>
                    <w:rtl w:val="0"/>
                  </w:rPr>
                </w:r>
              </w:p>
              <w:p w:rsidR="00000000" w:rsidDel="00000000" w:rsidP="00000000" w:rsidRDefault="00000000" w:rsidRPr="00000000" w14:paraId="00000EB5">
                <w:pPr>
                  <w:widowControl w:val="0"/>
                  <w:spacing w:line="360" w:lineRule="auto"/>
                  <w:ind w:right="135.35433070866134"/>
                  <w:jc w:val="both"/>
                  <w:rPr>
                    <w:b w:val="1"/>
                  </w:rPr>
                </w:pPr>
                <w:r w:rsidDel="00000000" w:rsidR="00000000" w:rsidRPr="00000000">
                  <w:rPr>
                    <w:rtl w:val="0"/>
                  </w:rPr>
                </w:r>
              </w:p>
              <w:p w:rsidR="00000000" w:rsidDel="00000000" w:rsidP="00000000" w:rsidRDefault="00000000" w:rsidRPr="00000000" w14:paraId="00000EB6">
                <w:pPr>
                  <w:widowControl w:val="0"/>
                  <w:spacing w:line="360" w:lineRule="auto"/>
                  <w:ind w:right="135.35433070866134"/>
                  <w:jc w:val="both"/>
                  <w:rPr>
                    <w:i w:val="1"/>
                  </w:rPr>
                </w:pPr>
                <w:r w:rsidDel="00000000" w:rsidR="00000000" w:rsidRPr="00000000">
                  <w:rPr>
                    <w:b w:val="1"/>
                    <w:i w:val="1"/>
                    <w:u w:val="single"/>
                    <w:rtl w:val="0"/>
                  </w:rPr>
                  <w:t xml:space="preserve">Lưu ý:</w:t>
                </w:r>
                <w:r w:rsidDel="00000000" w:rsidR="00000000" w:rsidRPr="00000000">
                  <w:rPr>
                    <w:b w:val="1"/>
                    <w:i w:val="1"/>
                    <w:rtl w:val="0"/>
                  </w:rPr>
                  <w:t xml:space="preserve"> </w:t>
                </w:r>
                <w:r w:rsidDel="00000000" w:rsidR="00000000" w:rsidRPr="00000000">
                  <w:rPr>
                    <w:b w:val="1"/>
                    <w:i w:val="1"/>
                    <w:color w:val="9900ff"/>
                    <w:rtl w:val="0"/>
                  </w:rPr>
                  <w:t xml:space="preserve">Số tiền mua</w:t>
                </w:r>
                <w:r w:rsidDel="00000000" w:rsidR="00000000" w:rsidRPr="00000000">
                  <w:rPr>
                    <w:i w:val="1"/>
                    <w:rtl w:val="0"/>
                  </w:rPr>
                  <w:t xml:space="preserve"> đã bao gồm số tiền sẽ khớp lệnh + phí mua (nếu có).</w:t>
                </w:r>
              </w:p>
              <w:p w:rsidR="00000000" w:rsidDel="00000000" w:rsidP="00000000" w:rsidRDefault="00000000" w:rsidRPr="00000000" w14:paraId="00000EB7">
                <w:pPr>
                  <w:widowControl w:val="0"/>
                  <w:spacing w:line="360" w:lineRule="auto"/>
                  <w:ind w:right="135.35433070866134"/>
                  <w:jc w:val="both"/>
                  <w:rPr/>
                </w:pPr>
                <w:r w:rsidDel="00000000" w:rsidR="00000000" w:rsidRPr="00000000">
                  <w:rPr>
                    <w:i w:val="1"/>
                    <w:rtl w:val="0"/>
                  </w:rPr>
                  <w:t xml:space="preserve">Không bao gồm phí dịch vụ chuyển tiền liên ngân hàng.</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0EBB">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0EBC">
                <w:pPr>
                  <w:widowControl w:val="0"/>
                  <w:numPr>
                    <w:ilvl w:val="0"/>
                    <w:numId w:val="2"/>
                  </w:numPr>
                  <w:spacing w:line="360" w:lineRule="auto"/>
                  <w:ind w:right="135.35433070866134"/>
                  <w:rPr>
                    <w:rFonts w:ascii="Montserrat" w:cs="Montserrat" w:eastAsia="Montserrat" w:hAnsi="Montserrat"/>
                    <w:b w:val="1"/>
                  </w:rPr>
                </w:pPr>
                <w:r w:rsidDel="00000000" w:rsidR="00000000" w:rsidRPr="00000000">
                  <w:rPr>
                    <w:rFonts w:ascii="Montserrat" w:cs="Montserrat" w:eastAsia="Montserrat" w:hAnsi="Montserrat"/>
                    <w:b w:val="1"/>
                    <w:rtl w:val="0"/>
                  </w:rPr>
                  <w:t xml:space="preserve">Bước 2: Đã hủy: hiển thị ngày hủy.</w:t>
                </w:r>
              </w:p>
              <w:p w:rsidR="00000000" w:rsidDel="00000000" w:rsidP="00000000" w:rsidRDefault="00000000" w:rsidRPr="00000000" w14:paraId="00000EBD">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tiền: hiển thị khoảng thời gian hoàn tiền dự kiến: X - Y.</w:t>
                </w:r>
              </w:p>
              <w:p w:rsidR="00000000" w:rsidDel="00000000" w:rsidP="00000000" w:rsidRDefault="00000000" w:rsidRPr="00000000" w14:paraId="00000EBE">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hủy lệnh + 1, Y là ngày hủy lệnh + 5. (không tính T7, CN, ngày nghỉ lễ).</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hủy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báo “Lệnh đã hủy vào lúc </w:t>
                </w:r>
                <w:r w:rsidDel="00000000" w:rsidR="00000000" w:rsidRPr="00000000">
                  <w:rPr>
                    <w:rFonts w:ascii="Montserrat" w:cs="Montserrat" w:eastAsia="Montserrat" w:hAnsi="Montserrat"/>
                    <w:i w:val="1"/>
                    <w:color w:val="8e7cc3"/>
                    <w:rtl w:val="0"/>
                  </w:rPr>
                  <w:t xml:space="preserve">canceled_datetime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mua</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phí giao dịch dự kiến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360" w:lineRule="auto"/>
                  <w:ind w:left="0" w:right="135.35433070866134" w:firstLine="0"/>
                  <w:rPr>
                    <w:rFonts w:ascii="Montserrat" w:cs="Montserrat" w:eastAsia="Montserrat" w:hAnsi="Montserrat"/>
                    <w:highlight w:val="yellow"/>
                  </w:rPr>
                </w:pPr>
                <w:r w:rsidDel="00000000" w:rsidR="00000000" w:rsidRPr="00000000">
                  <w:rPr>
                    <w:rFonts w:ascii="Montserrat" w:cs="Montserrat" w:eastAsia="Montserrat" w:hAnsi="Montserrat"/>
                    <w:rtl w:val="0"/>
                  </w:rPr>
                  <w:t xml:space="preserve">Mã giao dịch, sau khi bấm vào hiển thị màn hình </w:t>
                </w:r>
                <w:r w:rsidDel="00000000" w:rsidR="00000000" w:rsidRPr="00000000">
                  <w:rPr>
                    <w:rFonts w:ascii="Montserrat" w:cs="Montserrat" w:eastAsia="Montserrat" w:hAnsi="Montserrat"/>
                    <w:highlight w:val="yellow"/>
                    <w:rtl w:val="0"/>
                  </w:rPr>
                  <w:t xml:space="preserve">Chi tiết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Mua lại. Khi click, hiển thị lại màn hình </w:t>
                </w:r>
                <w:hyperlink w:anchor="_heading=h.h8f6lw2hczaq">
                  <w:r w:rsidDel="00000000" w:rsidR="00000000" w:rsidRPr="00000000">
                    <w:rPr>
                      <w:rFonts w:ascii="Montserrat" w:cs="Montserrat" w:eastAsia="Montserrat" w:hAnsi="Montserrat"/>
                      <w:color w:val="1155cc"/>
                      <w:u w:val="single"/>
                      <w:rtl w:val="0"/>
                    </w:rPr>
                    <w:t xml:space="preserve">Đặt lệnh mua</w:t>
                  </w:r>
                </w:hyperlink>
                <w:r w:rsidDel="00000000" w:rsidR="00000000" w:rsidRPr="00000000">
                  <w:rPr>
                    <w:rFonts w:ascii="Montserrat" w:cs="Montserrat" w:eastAsia="Montserrat" w:hAnsi="Montserrat"/>
                    <w:rtl w:val="0"/>
                  </w:rPr>
                  <w:t xml:space="preserve"> chứng chỉ quỹ tương ứng.</w:t>
                </w:r>
              </w:p>
            </w:tc>
          </w:tr>
        </w:tbl>
      </w:sdtContent>
    </w:sdt>
    <w:p w:rsidR="00000000" w:rsidDel="00000000" w:rsidP="00000000" w:rsidRDefault="00000000" w:rsidRPr="00000000" w14:paraId="00000EDA">
      <w:pPr>
        <w:pStyle w:val="Heading3"/>
        <w:ind w:left="0" w:firstLine="0"/>
        <w:rPr/>
      </w:pPr>
      <w:bookmarkStart w:colFirst="0" w:colLast="0" w:name="_heading=h.15p57t8hrwae" w:id="173"/>
      <w:bookmarkEnd w:id="173"/>
      <w:r w:rsidDel="00000000" w:rsidR="00000000" w:rsidRPr="00000000">
        <w:rPr>
          <w:rtl w:val="0"/>
        </w:rPr>
      </w:r>
    </w:p>
    <w:p w:rsidR="00000000" w:rsidDel="00000000" w:rsidP="00000000" w:rsidRDefault="00000000" w:rsidRPr="00000000" w14:paraId="00000EDB">
      <w:pPr>
        <w:pStyle w:val="Heading3"/>
        <w:ind w:left="0" w:firstLine="0"/>
        <w:rPr/>
      </w:pPr>
      <w:bookmarkStart w:colFirst="0" w:colLast="0" w:name="_heading=h.cogv578lkof1" w:id="174"/>
      <w:bookmarkEnd w:id="174"/>
      <w:r w:rsidDel="00000000" w:rsidR="00000000" w:rsidRPr="00000000">
        <w:br w:type="page"/>
      </w:r>
      <w:r w:rsidDel="00000000" w:rsidR="00000000" w:rsidRPr="00000000">
        <w:rPr>
          <w:rtl w:val="0"/>
        </w:rPr>
      </w:r>
    </w:p>
    <w:p w:rsidR="00000000" w:rsidDel="00000000" w:rsidP="00000000" w:rsidRDefault="00000000" w:rsidRPr="00000000" w14:paraId="00000EDC">
      <w:pPr>
        <w:pStyle w:val="Heading4"/>
        <w:numPr>
          <w:ilvl w:val="2"/>
          <w:numId w:val="75"/>
        </w:numPr>
        <w:ind w:left="708.6614173228347" w:hanging="150"/>
        <w:rPr/>
      </w:pPr>
      <w:bookmarkStart w:colFirst="0" w:colLast="0" w:name="_heading=h.smogkdx10xew" w:id="175"/>
      <w:bookmarkEnd w:id="175"/>
      <w:r w:rsidDel="00000000" w:rsidR="00000000" w:rsidRPr="00000000">
        <w:rPr>
          <w:rtl w:val="0"/>
        </w:rPr>
        <w:t xml:space="preserve">Scr: Xem chi tiết giao dịch (Thất bại do user hủy lệnh)</w:t>
      </w:r>
    </w:p>
    <w:sdt>
      <w:sdtPr>
        <w:lock w:val="contentLocked"/>
        <w:id w:val="1982609633"/>
        <w:tag w:val="goog_rdk_75"/>
      </w:sdtPr>
      <w:sdtContent>
        <w:tbl>
          <w:tblPr>
            <w:tblStyle w:val="Table94"/>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2040"/>
            <w:gridCol w:w="3990"/>
            <w:tblGridChange w:id="0">
              <w:tblGrid>
                <w:gridCol w:w="3285"/>
                <w:gridCol w:w="2040"/>
                <w:gridCol w:w="39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rPr/>
                </w:pPr>
                <w:r w:rsidDel="00000000" w:rsidR="00000000" w:rsidRPr="00000000">
                  <w:rPr/>
                  <w:drawing>
                    <wp:inline distB="114300" distT="114300" distL="114300" distR="114300">
                      <wp:extent cx="1952625" cy="4229100"/>
                      <wp:effectExtent b="0" l="0" r="0" t="0"/>
                      <wp:docPr id="15"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360" w:lineRule="auto"/>
                  <w:rPr/>
                </w:pPr>
                <w:r w:rsidDel="00000000" w:rsidR="00000000" w:rsidRPr="00000000">
                  <w:rPr>
                    <w:rtl w:val="0"/>
                  </w:rPr>
                  <w:t xml:space="preserve">Hiển thị khi user chọn:</w:t>
                </w:r>
              </w:p>
              <w:p w:rsidR="00000000" w:rsidDel="00000000" w:rsidP="00000000" w:rsidRDefault="00000000" w:rsidRPr="00000000" w14:paraId="00000EE2">
                <w:pPr>
                  <w:widowControl w:val="0"/>
                  <w:numPr>
                    <w:ilvl w:val="0"/>
                    <w:numId w:val="100"/>
                  </w:numPr>
                  <w:spacing w:line="360" w:lineRule="auto"/>
                  <w:ind w:left="720" w:hanging="360"/>
                </w:pPr>
                <w:r w:rsidDel="00000000" w:rsidR="00000000" w:rsidRPr="00000000">
                  <w:rPr>
                    <w:rtl w:val="0"/>
                  </w:rPr>
                  <w:t xml:space="preserve">“Mã giao dịch” từ màn hình Chi tiết lệnh.</w:t>
                </w:r>
              </w:p>
              <w:p w:rsidR="00000000" w:rsidDel="00000000" w:rsidP="00000000" w:rsidRDefault="00000000" w:rsidRPr="00000000" w14:paraId="00000EE3">
                <w:pPr>
                  <w:widowControl w:val="0"/>
                  <w:numPr>
                    <w:ilvl w:val="0"/>
                    <w:numId w:val="100"/>
                  </w:numPr>
                  <w:spacing w:line="360" w:lineRule="auto"/>
                  <w:ind w:left="720" w:hanging="360"/>
                </w:pPr>
                <w:r w:rsidDel="00000000" w:rsidR="00000000" w:rsidRPr="00000000">
                  <w:rPr>
                    <w:rtl w:val="0"/>
                  </w:rPr>
                  <w:t xml:space="preserve">“Mã giao dịch” từ màn hình Kết quả giao dịch.</w:t>
                </w:r>
              </w:p>
              <w:p w:rsidR="00000000" w:rsidDel="00000000" w:rsidP="00000000" w:rsidRDefault="00000000" w:rsidRPr="00000000" w14:paraId="00000EE4">
                <w:pPr>
                  <w:widowControl w:val="0"/>
                  <w:numPr>
                    <w:ilvl w:val="0"/>
                    <w:numId w:val="100"/>
                  </w:numPr>
                  <w:spacing w:line="360" w:lineRule="auto"/>
                  <w:ind w:left="720" w:hanging="360"/>
                </w:pPr>
                <w:r w:rsidDel="00000000" w:rsidR="00000000" w:rsidRPr="00000000">
                  <w:rPr>
                    <w:rtl w:val="0"/>
                  </w:rPr>
                  <w:t xml:space="preserve">Item giao dịch trong màn hình Lịch sử giao dịch MoMo.</w:t>
                </w:r>
              </w:p>
              <w:p w:rsidR="00000000" w:rsidDel="00000000" w:rsidP="00000000" w:rsidRDefault="00000000" w:rsidRPr="00000000" w14:paraId="00000EE5">
                <w:pPr>
                  <w:widowControl w:val="0"/>
                  <w:spacing w:line="360" w:lineRule="auto"/>
                  <w:rPr/>
                </w:pPr>
                <w:r w:rsidDel="00000000" w:rsidR="00000000" w:rsidRPr="00000000">
                  <w:rPr>
                    <w:rtl w:val="0"/>
                  </w:rPr>
                  <w:t xml:space="preserve">Giao dịch thất bại do user hủy lệnh, có trạng thái </w:t>
                </w:r>
                <w:r w:rsidDel="00000000" w:rsidR="00000000" w:rsidRPr="00000000">
                  <w:rPr>
                    <w:rtl w:val="0"/>
                  </w:rPr>
                  <w:t xml:space="preserve">USER_CANCELED</w:t>
                </w:r>
                <w:r w:rsidDel="00000000" w:rsidR="00000000" w:rsidRPr="00000000">
                  <w:rPr>
                    <w:rtl w:val="0"/>
                  </w:rPr>
                  <w:t xml:space="preserve">.</w:t>
                </w:r>
              </w:p>
              <w:p w:rsidR="00000000" w:rsidDel="00000000" w:rsidP="00000000" w:rsidRDefault="00000000" w:rsidRPr="00000000" w14:paraId="00000EE6">
                <w:pPr>
                  <w:widowControl w:val="0"/>
                  <w:spacing w:line="360" w:lineRule="auto"/>
                  <w:rPr/>
                </w:pPr>
                <w:r w:rsidDel="00000000" w:rsidR="00000000" w:rsidRPr="00000000">
                  <w:rPr>
                    <w:rtl w:val="0"/>
                  </w:rPr>
                  <w:t xml:space="preserve">Nội dung hiển thị theo format màn hình team Lịch sử giao dịch, trong đó các thông tin chứng chỉ quỹ hiển thị gồm:</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360" w:lineRule="auto"/>
                  <w:rPr/>
                </w:pPr>
                <w:r w:rsidDel="00000000" w:rsidR="00000000" w:rsidRPr="00000000">
                  <w:rPr>
                    <w:rtl w:val="0"/>
                  </w:rPr>
                  <w:t xml:space="preserve">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360" w:lineRule="auto"/>
                  <w:ind w:right="135.35433070866134"/>
                  <w:rPr/>
                </w:pPr>
                <w:r w:rsidDel="00000000" w:rsidR="00000000" w:rsidRPr="00000000">
                  <w:rPr>
                    <w:rtl w:val="0"/>
                  </w:rPr>
                  <w:t xml:space="preserve">Tiền được hoàn trả về Ví MoMo vì bạn đã hủy lệnh mua.</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360" w:lineRule="auto"/>
                  <w:ind w:right="135.35433070866134"/>
                  <w:rPr/>
                </w:pPr>
                <w:r w:rsidDel="00000000" w:rsidR="00000000" w:rsidRPr="00000000">
                  <w:rPr>
                    <w:rtl w:val="0"/>
                  </w:rPr>
                  <w:t xml:space="preserve">Hiển thị mã lệnh (OrderID). Khi click mã lệnh, hiển thị màn hình Chi tiết lệnh.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360" w:lineRule="auto"/>
                  <w:ind w:right="135.35433070866134"/>
                  <w:rPr/>
                </w:pPr>
                <w:r w:rsidDel="00000000" w:rsidR="00000000" w:rsidRPr="00000000">
                  <w:rPr>
                    <w:rtl w:val="0"/>
                  </w:rPr>
                  <w:t xml:space="preserve">Hiển thị mã quỹ được mua</w:t>
                </w:r>
              </w:p>
            </w:tc>
          </w:tr>
          <w:tr>
            <w:trPr>
              <w:cantSplit w:val="0"/>
              <w:trHeight w:val="53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360" w:lineRule="auto"/>
                  <w:rPr/>
                </w:pPr>
                <w:r w:rsidDel="00000000" w:rsidR="00000000" w:rsidRPr="00000000">
                  <w:rPr>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360" w:lineRule="auto"/>
                  <w:ind w:right="135.35433070866134"/>
                  <w:jc w:val="both"/>
                  <w:rPr>
                    <w:color w:val="9900ff"/>
                  </w:rPr>
                </w:pPr>
                <w:r w:rsidDel="00000000" w:rsidR="00000000" w:rsidRPr="00000000">
                  <w:rPr>
                    <w:rtl w:val="0"/>
                  </w:rPr>
                  <w:t xml:space="preserve">Hiển thị thời gian đặt lệnh </w:t>
                </w:r>
                <w:r w:rsidDel="00000000" w:rsidR="00000000" w:rsidRPr="00000000">
                  <w:rPr>
                    <w:color w:val="9900ff"/>
                    <w:rtl w:val="0"/>
                  </w:rPr>
                  <w:t xml:space="preserve">order_datetime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360" w:lineRule="auto"/>
                  <w:ind w:right="135.35433070866134"/>
                  <w:rPr>
                    <w:color w:val="9900ff"/>
                  </w:rPr>
                </w:pPr>
                <w:r w:rsidDel="00000000" w:rsidR="00000000" w:rsidRPr="00000000">
                  <w:rPr>
                    <w:rtl w:val="0"/>
                  </w:rPr>
                  <w:t xml:space="preserve">Hiển thị ngày giao dịch </w:t>
                </w:r>
                <w:r w:rsidDel="00000000" w:rsidR="00000000" w:rsidRPr="00000000">
                  <w:rPr>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360" w:lineRule="auto"/>
                  <w:rPr/>
                </w:pPr>
                <w:r w:rsidDel="00000000" w:rsidR="00000000" w:rsidRPr="00000000">
                  <w:rPr>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360" w:lineRule="auto"/>
                  <w:ind w:right="135.35433070866134"/>
                  <w:rPr/>
                </w:pPr>
                <w:r w:rsidDel="00000000" w:rsidR="00000000" w:rsidRPr="00000000">
                  <w:rPr>
                    <w:rtl w:val="0"/>
                  </w:rPr>
                  <w:t xml:space="preserve">Mua lại. Khi click, hiển thị màn hình “Đặt lệnh mua” của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360" w:lineRule="auto"/>
                  <w:rPr/>
                </w:pPr>
                <w:r w:rsidDel="00000000" w:rsidR="00000000" w:rsidRPr="00000000">
                  <w:rPr>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360" w:lineRule="auto"/>
                  <w:ind w:right="135.35433070866134"/>
                  <w:rPr/>
                </w:pPr>
                <w:r w:rsidDel="00000000" w:rsidR="00000000" w:rsidRPr="00000000">
                  <w:rPr>
                    <w:rtl w:val="0"/>
                  </w:rPr>
                  <w:t xml:space="preserve">Chứng Chỉ Quỹ. Khi click, điều hướng về màn hình “Trang chủ” Chứng chỉ quỹ.</w:t>
                </w:r>
              </w:p>
            </w:tc>
          </w:tr>
        </w:tbl>
      </w:sdtContent>
    </w:sdt>
    <w:p w:rsidR="00000000" w:rsidDel="00000000" w:rsidP="00000000" w:rsidRDefault="00000000" w:rsidRPr="00000000" w14:paraId="00000F00">
      <w:pPr>
        <w:pStyle w:val="Heading1"/>
        <w:spacing w:before="200" w:line="360" w:lineRule="auto"/>
        <w:ind w:left="0" w:firstLine="0"/>
        <w:rPr>
          <w:rFonts w:ascii="Montserrat" w:cs="Montserrat" w:eastAsia="Montserrat" w:hAnsi="Montserrat"/>
        </w:rPr>
      </w:pPr>
      <w:bookmarkStart w:colFirst="0" w:colLast="0" w:name="_heading=h.bpo4b6nib26v" w:id="176"/>
      <w:bookmarkEnd w:id="176"/>
      <w:r w:rsidDel="00000000" w:rsidR="00000000" w:rsidRPr="00000000">
        <w:br w:type="page"/>
      </w:r>
      <w:r w:rsidDel="00000000" w:rsidR="00000000" w:rsidRPr="00000000">
        <w:rPr>
          <w:rtl w:val="0"/>
        </w:rPr>
      </w:r>
    </w:p>
    <w:p w:rsidR="00000000" w:rsidDel="00000000" w:rsidP="00000000" w:rsidRDefault="00000000" w:rsidRPr="00000000" w14:paraId="00000F01">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ffxpeofdmp80" w:id="177"/>
      <w:bookmarkEnd w:id="177"/>
      <w:r w:rsidDel="00000000" w:rsidR="00000000" w:rsidRPr="00000000">
        <w:rPr>
          <w:rFonts w:ascii="Montserrat" w:cs="Montserrat" w:eastAsia="Montserrat" w:hAnsi="Montserrat"/>
          <w:rtl w:val="0"/>
        </w:rPr>
        <w:t xml:space="preserve">Lịch sử </w:t>
      </w:r>
    </w:p>
    <w:p w:rsidR="00000000" w:rsidDel="00000000" w:rsidP="00000000" w:rsidRDefault="00000000" w:rsidRPr="00000000" w14:paraId="00000F02">
      <w:pPr>
        <w:pStyle w:val="Heading3"/>
        <w:numPr>
          <w:ilvl w:val="1"/>
          <w:numId w:val="75"/>
        </w:numPr>
        <w:spacing w:before="0" w:beforeAutospacing="0"/>
        <w:ind w:left="992.1259842519685" w:hanging="360"/>
        <w:rPr/>
      </w:pPr>
      <w:bookmarkStart w:colFirst="0" w:colLast="0" w:name="_heading=h.o6v0n7r183ij" w:id="178"/>
      <w:bookmarkEnd w:id="178"/>
      <w:r w:rsidDel="00000000" w:rsidR="00000000" w:rsidRPr="00000000">
        <w:rPr>
          <w:rtl w:val="0"/>
        </w:rPr>
        <w:t xml:space="preserve">Tổng quan</w:t>
      </w:r>
    </w:p>
    <w:sdt>
      <w:sdtPr>
        <w:lock w:val="contentLocked"/>
        <w:id w:val="-1594984938"/>
        <w:tag w:val="goog_rdk_76"/>
      </w:sdtPr>
      <w:sdtContent>
        <w:tbl>
          <w:tblPr>
            <w:tblStyle w:val="Table9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25"/>
            <w:tblGridChange w:id="0">
              <w:tblGrid>
                <w:gridCol w:w="1950"/>
                <w:gridCol w:w="7425"/>
              </w:tblGrid>
            </w:tblGridChange>
          </w:tblGrid>
          <w:tr>
            <w:trPr>
              <w:cantSplit w:val="0"/>
              <w:trHeight w:val="195" w:hRule="atLeast"/>
              <w:tblHeader w:val="0"/>
            </w:trPr>
            <w:tc>
              <w:tcPr/>
              <w:p w:rsidR="00000000" w:rsidDel="00000000" w:rsidP="00000000" w:rsidRDefault="00000000" w:rsidRPr="00000000" w14:paraId="00000F03">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sử lệnh</w:t>
                </w:r>
              </w:p>
            </w:tc>
          </w:tr>
          <w:tr>
            <w:trPr>
              <w:cantSplit w:val="0"/>
              <w:tblHeader w:val="0"/>
            </w:trPr>
            <w:tc>
              <w:tcPr/>
              <w:p w:rsidR="00000000" w:rsidDel="00000000" w:rsidP="00000000" w:rsidRDefault="00000000" w:rsidRPr="00000000" w14:paraId="00000F05">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xem lại lịch sử lệnh mua/bán đã thực hiện trên miniapp.</w:t>
                </w:r>
              </w:p>
            </w:tc>
          </w:tr>
          <w:tr>
            <w:trPr>
              <w:cantSplit w:val="0"/>
              <w:tblHeader w:val="0"/>
            </w:trPr>
            <w:tc>
              <w:tcPr/>
              <w:p w:rsidR="00000000" w:rsidDel="00000000" w:rsidP="00000000" w:rsidRDefault="00000000" w:rsidRPr="00000000" w14:paraId="00000F07">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F0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numPr>
                    <w:ilvl w:val="0"/>
                    <w:numId w:val="4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chọn mục “Lịch sử” (thanh navigation).</w:t>
                </w:r>
              </w:p>
            </w:tc>
          </w:tr>
          <w:tr>
            <w:trPr>
              <w:cantSplit w:val="0"/>
              <w:trHeight w:val="682.5999999999999" w:hRule="atLeast"/>
              <w:tblHeader w:val="0"/>
            </w:trPr>
            <w:tc>
              <w:tcPr/>
              <w:p w:rsidR="00000000" w:rsidDel="00000000" w:rsidP="00000000" w:rsidRDefault="00000000" w:rsidRPr="00000000" w14:paraId="00000F0B">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đã có tài khoản giao dịch chứng chỉ quỹ tại CVS.</w:t>
                </w:r>
              </w:p>
            </w:tc>
          </w:tr>
          <w:tr>
            <w:trPr>
              <w:cantSplit w:val="0"/>
              <w:trHeight w:val="570" w:hRule="atLeast"/>
              <w:tblHeader w:val="0"/>
            </w:trPr>
            <w:tc>
              <w:tcPr/>
              <w:p w:rsidR="00000000" w:rsidDel="00000000" w:rsidP="00000000" w:rsidRDefault="00000000" w:rsidRPr="00000000" w14:paraId="00000F0D">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Xem được danh sách các lệnh mua/bán đã đặt.</w:t>
                </w:r>
              </w:p>
            </w:tc>
          </w:tr>
          <w:tr>
            <w:trPr>
              <w:cantSplit w:val="0"/>
              <w:trHeight w:val="560.6999999999999" w:hRule="atLeast"/>
              <w:tblHeader w:val="0"/>
            </w:trPr>
            <w:tc>
              <w:tcPr/>
              <w:p w:rsidR="00000000" w:rsidDel="00000000" w:rsidP="00000000" w:rsidRDefault="00000000" w:rsidRPr="00000000" w14:paraId="00000F0F">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chưa có giao dịch.</w:t>
                </w:r>
              </w:p>
            </w:tc>
          </w:tr>
          <w:tr>
            <w:trPr>
              <w:cantSplit w:val="0"/>
              <w:trHeight w:val="549.9609375" w:hRule="atLeast"/>
              <w:tblHeader w:val="0"/>
            </w:trPr>
            <w:tc>
              <w:tcPr/>
              <w:p w:rsidR="00000000" w:rsidDel="00000000" w:rsidP="00000000" w:rsidRDefault="00000000" w:rsidRPr="00000000" w14:paraId="00000F11">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F13">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F14">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F15">
      <w:pPr>
        <w:pStyle w:val="Heading2"/>
        <w:spacing w:after="0" w:before="0" w:lineRule="auto"/>
        <w:ind w:left="0" w:firstLine="0"/>
        <w:rPr>
          <w:rFonts w:ascii="Montserrat" w:cs="Montserrat" w:eastAsia="Montserrat" w:hAnsi="Montserrat"/>
        </w:rPr>
      </w:pPr>
      <w:bookmarkStart w:colFirst="0" w:colLast="0" w:name="_heading=h.o7yroy6t6gp" w:id="179"/>
      <w:bookmarkEnd w:id="179"/>
      <w:r w:rsidDel="00000000" w:rsidR="00000000" w:rsidRPr="00000000">
        <w:br w:type="page"/>
      </w:r>
      <w:r w:rsidDel="00000000" w:rsidR="00000000" w:rsidRPr="00000000">
        <w:rPr>
          <w:rtl w:val="0"/>
        </w:rPr>
      </w:r>
    </w:p>
    <w:p w:rsidR="00000000" w:rsidDel="00000000" w:rsidP="00000000" w:rsidRDefault="00000000" w:rsidRPr="00000000" w14:paraId="00000F16">
      <w:pPr>
        <w:pStyle w:val="Heading3"/>
        <w:numPr>
          <w:ilvl w:val="1"/>
          <w:numId w:val="75"/>
        </w:numPr>
        <w:spacing w:after="0" w:before="0" w:lineRule="auto"/>
        <w:ind w:left="992.1259842519685" w:hanging="360"/>
        <w:rPr/>
      </w:pPr>
      <w:bookmarkStart w:colFirst="0" w:colLast="0" w:name="_heading=h.uk7lvmbftktt" w:id="180"/>
      <w:bookmarkEnd w:id="180"/>
      <w:r w:rsidDel="00000000" w:rsidR="00000000" w:rsidRPr="00000000">
        <w:rPr>
          <w:rtl w:val="0"/>
        </w:rPr>
        <w:t xml:space="preserve">Mô tả chi tiết</w:t>
      </w:r>
    </w:p>
    <w:p w:rsidR="00000000" w:rsidDel="00000000" w:rsidP="00000000" w:rsidRDefault="00000000" w:rsidRPr="00000000" w14:paraId="00000F17">
      <w:pPr>
        <w:pStyle w:val="Heading4"/>
        <w:numPr>
          <w:ilvl w:val="2"/>
          <w:numId w:val="75"/>
        </w:numPr>
        <w:ind w:left="708.6614173228347" w:hanging="150"/>
        <w:rPr/>
      </w:pPr>
      <w:bookmarkStart w:colFirst="0" w:colLast="0" w:name="_heading=h.tz069h92eli1" w:id="181"/>
      <w:bookmarkEnd w:id="181"/>
      <w:r w:rsidDel="00000000" w:rsidR="00000000" w:rsidRPr="00000000">
        <w:rPr>
          <w:rtl w:val="0"/>
        </w:rPr>
        <w:t xml:space="preserve">Scr: Lịch sử lệnh</w:t>
      </w:r>
    </w:p>
    <w:sdt>
      <w:sdtPr>
        <w:lock w:val="contentLocked"/>
        <w:id w:val="1939331973"/>
        <w:tag w:val="goog_rdk_78"/>
      </w:sdtPr>
      <w:sdtContent>
        <w:tbl>
          <w:tblPr>
            <w:tblStyle w:val="Table96"/>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395"/>
            <w:gridCol w:w="4395"/>
            <w:tblGridChange w:id="0">
              <w:tblGrid>
                <w:gridCol w:w="3600"/>
                <w:gridCol w:w="1395"/>
                <w:gridCol w:w="439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ind w:left="0" w:firstLine="0"/>
                  <w:rPr>
                    <w:rFonts w:ascii="Montserrat" w:cs="Montserrat" w:eastAsia="Montserrat" w:hAnsi="Montserrat"/>
                  </w:rPr>
                </w:pPr>
                <w:r w:rsidDel="00000000" w:rsidR="00000000" w:rsidRPr="00000000">
                  <w:rPr/>
                  <w:drawing>
                    <wp:inline distB="114300" distT="114300" distL="114300" distR="114300">
                      <wp:extent cx="2152650" cy="6527800"/>
                      <wp:effectExtent b="0" l="0" r="0" t="0"/>
                      <wp:docPr id="90"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2152650" cy="6527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lịch sử lệnh (dưới thanh Navigation).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sử</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Filter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user chọn một tab, chỉ hiển thị các lệnh có trạng thái tương ứng.</w:t>
                </w:r>
              </w:p>
              <w:p w:rsidR="00000000" w:rsidDel="00000000" w:rsidP="00000000" w:rsidRDefault="00000000" w:rsidRPr="00000000" w14:paraId="00000F2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không có dữ liệu trong tab, hiển thị màn hình </w:t>
                </w:r>
                <w:hyperlink w:anchor="_heading=h.hp3lo4gne660">
                  <w:r w:rsidDel="00000000" w:rsidR="00000000" w:rsidRPr="00000000">
                    <w:rPr>
                      <w:rFonts w:ascii="Montserrat" w:cs="Montserrat" w:eastAsia="Montserrat" w:hAnsi="Montserrat"/>
                      <w:color w:val="1155cc"/>
                      <w:u w:val="single"/>
                      <w:rtl w:val="0"/>
                    </w:rPr>
                    <w:t xml:space="preserve">Lịch sử lệnh trống</w:t>
                  </w:r>
                </w:hyperlink>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28">
                <w:pPr>
                  <w:widowControl w:val="0"/>
                  <w:numPr>
                    <w:ilvl w:val="0"/>
                    <w:numId w:val="15"/>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Tất cả: gồm tất cả các trạng thái.</w:t>
                </w:r>
              </w:p>
              <w:p w:rsidR="00000000" w:rsidDel="00000000" w:rsidP="00000000" w:rsidRDefault="00000000" w:rsidRPr="00000000" w14:paraId="00000F29">
                <w:pPr>
                  <w:widowControl w:val="0"/>
                  <w:numPr>
                    <w:ilvl w:val="0"/>
                    <w:numId w:val="15"/>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Đang xử lý: Chờ khớp lệnh, chờ nhận tiền, chờ nhận chứng chỉ quỹ, đang chờ hủy </w:t>
                </w:r>
                <w:r w:rsidDel="00000000" w:rsidR="00000000" w:rsidRPr="00000000">
                  <w:rPr>
                    <w:rFonts w:ascii="Montserrat" w:cs="Montserrat" w:eastAsia="Montserrat" w:hAnsi="Montserrat"/>
                    <w:color w:val="ff9900"/>
                    <w:rtl w:val="0"/>
                  </w:rPr>
                  <w:t xml:space="preserve">(màu cam</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2A">
                <w:pPr>
                  <w:widowControl w:val="0"/>
                  <w:numPr>
                    <w:ilvl w:val="0"/>
                    <w:numId w:val="15"/>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Đã hoàn thành: Hoàn thành (</w:t>
                </w:r>
                <w:r w:rsidDel="00000000" w:rsidR="00000000" w:rsidRPr="00000000">
                  <w:rPr>
                    <w:rFonts w:ascii="Montserrat" w:cs="Montserrat" w:eastAsia="Montserrat" w:hAnsi="Montserrat"/>
                    <w:color w:val="08b600"/>
                    <w:rtl w:val="0"/>
                  </w:rPr>
                  <w:t xml:space="preserve">màu xanh</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2B">
                <w:pPr>
                  <w:widowControl w:val="0"/>
                  <w:numPr>
                    <w:ilvl w:val="0"/>
                    <w:numId w:val="15"/>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Thất bại: Thất bại, không khớp</w:t>
                </w:r>
                <w:r w:rsidDel="00000000" w:rsidR="00000000" w:rsidRPr="00000000">
                  <w:rPr>
                    <w:rtl w:val="0"/>
                  </w:rPr>
                  <w:t xml:space="preserve"> </w:t>
                </w:r>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color w:val="ff0000"/>
                    <w:rtl w:val="0"/>
                  </w:rPr>
                  <w:t xml:space="preserve">màu đỏ</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2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Trạng thái lệnh trên app, tương ứng với trạng thái lệnh dưới hệ thống như sau: </w:t>
                </w:r>
                <w:hyperlink r:id="rId122">
                  <w:r w:rsidDel="00000000" w:rsidR="00000000" w:rsidRPr="00000000">
                    <w:rPr>
                      <w:rFonts w:ascii="Montserrat" w:cs="Montserrat" w:eastAsia="Montserrat" w:hAnsi="Montserrat"/>
                      <w:color w:val="1155cc"/>
                      <w:u w:val="single"/>
                      <w:rtl w:val="0"/>
                    </w:rPr>
                    <w:t xml:space="preserve">Mapping trạng thái lệnh</w:t>
                  </w:r>
                </w:hyperlink>
                <w:r w:rsidDel="00000000" w:rsidR="00000000" w:rsidRPr="00000000">
                  <w:rPr>
                    <w:rFonts w:ascii="Montserrat" w:cs="Montserrat" w:eastAsia="Montserrat" w:hAnsi="Montserrat"/>
                    <w:rtl w:val="0"/>
                  </w:rPr>
                  <w:t xml:space="preserv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sách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Cấu trúc hiển thị của từng giao dịch</w:t>
                </w:r>
              </w:p>
              <w:p w:rsidR="00000000" w:rsidDel="00000000" w:rsidP="00000000" w:rsidRDefault="00000000" w:rsidRPr="00000000" w14:paraId="00000F30">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Loại lệnh: "Lệnh mua" / "Lệnh bán" (</w:t>
                </w:r>
                <w:r w:rsidDel="00000000" w:rsidR="00000000" w:rsidRPr="00000000">
                  <w:rPr>
                    <w:rFonts w:ascii="Montserrat" w:cs="Montserrat" w:eastAsia="Montserrat" w:hAnsi="Montserrat"/>
                    <w:i w:val="1"/>
                    <w:color w:val="9900ff"/>
                    <w:rtl w:val="0"/>
                  </w:rPr>
                  <w:t xml:space="preserve">order_type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31">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Mã quỹ: Hiển thị mã quỹ (</w:t>
                </w:r>
                <w:r w:rsidDel="00000000" w:rsidR="00000000" w:rsidRPr="00000000">
                  <w:rPr>
                    <w:rFonts w:ascii="Montserrat" w:cs="Montserrat" w:eastAsia="Montserrat" w:hAnsi="Montserrat"/>
                    <w:i w:val="1"/>
                    <w:color w:val="9900ff"/>
                    <w:rtl w:val="0"/>
                  </w:rPr>
                  <w:t xml:space="preserve">fund_code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32">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Số lượng chứng chỉ quỹ (</w:t>
                </w:r>
                <w:r w:rsidDel="00000000" w:rsidR="00000000" w:rsidRPr="00000000">
                  <w:rPr>
                    <w:rFonts w:ascii="Montserrat" w:cs="Montserrat" w:eastAsia="Montserrat" w:hAnsi="Montserrat"/>
                    <w:i w:val="1"/>
                    <w:color w:val="9900ff"/>
                    <w:rtl w:val="0"/>
                  </w:rPr>
                  <w:t xml:space="preserve">amount_input</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matched_quantity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33">
                <w:pPr>
                  <w:widowControl w:val="0"/>
                  <w:numPr>
                    <w:ilvl w:val="1"/>
                    <w:numId w:val="63"/>
                  </w:numPr>
                  <w:spacing w:line="360" w:lineRule="auto"/>
                  <w:ind w:left="850.3937007874017"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Hiển thị “Đang xử lý” với lệnh mu</w:t>
                </w:r>
                <w:r w:rsidDel="00000000" w:rsidR="00000000" w:rsidRPr="00000000">
                  <w:rPr>
                    <w:rtl w:val="0"/>
                  </w:rPr>
                  <w:t xml:space="preserve">a</w:t>
                </w:r>
                <w:r w:rsidDel="00000000" w:rsidR="00000000" w:rsidRPr="00000000">
                  <w:rPr>
                    <w:rFonts w:ascii="Montserrat" w:cs="Montserrat" w:eastAsia="Montserrat" w:hAnsi="Montserrat"/>
                    <w:rtl w:val="0"/>
                  </w:rPr>
                  <w:t xml:space="preserve">, lệnh mua chờ khớp lệnh.</w:t>
                </w:r>
              </w:p>
              <w:p w:rsidR="00000000" w:rsidDel="00000000" w:rsidP="00000000" w:rsidRDefault="00000000" w:rsidRPr="00000000" w14:paraId="00000F34">
                <w:pPr>
                  <w:widowControl w:val="0"/>
                  <w:numPr>
                    <w:ilvl w:val="1"/>
                    <w:numId w:val="63"/>
                  </w:numPr>
                  <w:spacing w:line="360" w:lineRule="auto"/>
                  <w:ind w:left="850.3937007874017"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Ẩn số lượng với lệnh mua </w:t>
                </w:r>
                <w:r w:rsidDel="00000000" w:rsidR="00000000" w:rsidRPr="00000000">
                  <w:rPr>
                    <w:rtl w:val="0"/>
                  </w:rPr>
                  <w:t xml:space="preserve">đang chờ hủy, </w:t>
                </w:r>
                <w:r w:rsidDel="00000000" w:rsidR="00000000" w:rsidRPr="00000000">
                  <w:rPr>
                    <w:rFonts w:ascii="Montserrat" w:cs="Montserrat" w:eastAsia="Montserrat" w:hAnsi="Montserrat"/>
                    <w:rtl w:val="0"/>
                  </w:rPr>
                  <w:t xml:space="preserve"> đã hủy, lệnh mua thất bại, lệnh mua không khớp. </w:t>
                </w:r>
              </w:p>
              <w:p w:rsidR="00000000" w:rsidDel="00000000" w:rsidP="00000000" w:rsidRDefault="00000000" w:rsidRPr="00000000" w14:paraId="00000F35">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Thời gian đặt lệnh (</w:t>
                </w:r>
                <w:r w:rsidDel="00000000" w:rsidR="00000000" w:rsidRPr="00000000">
                  <w:rPr>
                    <w:rFonts w:ascii="Montserrat" w:cs="Montserrat" w:eastAsia="Montserrat" w:hAnsi="Montserrat"/>
                    <w:i w:val="1"/>
                    <w:color w:val="9900ff"/>
                    <w:rtl w:val="0"/>
                  </w:rPr>
                  <w:t xml:space="preserve">order_datetime</w:t>
                </w:r>
                <w:r w:rsidDel="00000000" w:rsidR="00000000" w:rsidRPr="00000000">
                  <w:rPr>
                    <w:rFonts w:ascii="Montserrat" w:cs="Montserrat" w:eastAsia="Montserrat" w:hAnsi="Montserrat"/>
                    <w:rtl w:val="0"/>
                  </w:rPr>
                  <w:t xml:space="preserve">): Định dạng  HH:MM - DD/MM/YYYY</w:t>
                </w:r>
              </w:p>
              <w:p w:rsidR="00000000" w:rsidDel="00000000" w:rsidP="00000000" w:rsidRDefault="00000000" w:rsidRPr="00000000" w14:paraId="00000F36">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Số tiền giao dịch (</w:t>
                </w:r>
                <w:r w:rsidDel="00000000" w:rsidR="00000000" w:rsidRPr="00000000">
                  <w:rPr>
                    <w:rFonts w:ascii="Montserrat" w:cs="Montserrat" w:eastAsia="Montserrat" w:hAnsi="Montserrat"/>
                    <w:i w:val="1"/>
                    <w:color w:val="9900ff"/>
                    <w:rtl w:val="0"/>
                  </w:rPr>
                  <w:t xml:space="preserve">amount_input</w:t>
                </w:r>
                <w:r w:rsidDel="00000000" w:rsidR="00000000" w:rsidRPr="00000000">
                  <w:rPr>
                    <w:rFonts w:ascii="Montserrat" w:cs="Montserrat" w:eastAsia="Montserrat" w:hAnsi="Montserrat"/>
                    <w:rtl w:val="0"/>
                  </w:rPr>
                  <w:t xml:space="preserve"> hoặc </w:t>
                </w:r>
                <w:r w:rsidDel="00000000" w:rsidR="00000000" w:rsidRPr="00000000">
                  <w:rPr>
                    <w:rFonts w:ascii="Montserrat" w:cs="Montserrat" w:eastAsia="Montserrat" w:hAnsi="Montserrat"/>
                    <w:i w:val="1"/>
                    <w:color w:val="9900ff"/>
                    <w:rtl w:val="0"/>
                  </w:rPr>
                  <w:t xml:space="preserve">receive_amount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37">
                <w:pPr>
                  <w:widowControl w:val="0"/>
                  <w:numPr>
                    <w:ilvl w:val="1"/>
                    <w:numId w:val="63"/>
                  </w:numPr>
                  <w:spacing w:line="360" w:lineRule="auto"/>
                  <w:ind w:left="850.3937007874017"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Hiển thị “Đang xử lý” với lệnh bán chờ khớp lệnh.</w:t>
                </w:r>
              </w:p>
              <w:p w:rsidR="00000000" w:rsidDel="00000000" w:rsidP="00000000" w:rsidRDefault="00000000" w:rsidRPr="00000000" w14:paraId="00000F38">
                <w:pPr>
                  <w:widowControl w:val="0"/>
                  <w:numPr>
                    <w:ilvl w:val="1"/>
                    <w:numId w:val="63"/>
                  </w:numPr>
                  <w:spacing w:line="360" w:lineRule="auto"/>
                  <w:ind w:left="850.3937007874017" w:right="135.35433070866134" w:hanging="360"/>
                  <w:rPr>
                    <w:rFonts w:ascii="Montserrat" w:cs="Montserrat" w:eastAsia="Montserrat" w:hAnsi="Montserrat"/>
                  </w:rPr>
                </w:pPr>
                <w:sdt>
                  <w:sdtPr>
                    <w:id w:val="-975713052"/>
                    <w:tag w:val="goog_rdk_77"/>
                  </w:sdtPr>
                  <w:sdtContent>
                    <w:commentRangeStart w:id="12"/>
                  </w:sdtContent>
                </w:sdt>
                <w:r w:rsidDel="00000000" w:rsidR="00000000" w:rsidRPr="00000000">
                  <w:rPr>
                    <w:rtl w:val="0"/>
                  </w:rPr>
                  <w:t xml:space="preserve">Hiển thị “0đ”</w:t>
                </w:r>
                <w:r w:rsidDel="00000000" w:rsidR="00000000" w:rsidRPr="00000000">
                  <w:rPr>
                    <w:rFonts w:ascii="Montserrat" w:cs="Montserrat" w:eastAsia="Montserrat" w:hAnsi="Montserrat"/>
                    <w:rtl w:val="0"/>
                  </w:rPr>
                  <w:t xml:space="preserve"> với lệnh bán đã hủy, lệnh bán thất bại, lệnh bán không khớp, </w:t>
                </w:r>
                <w:r w:rsidDel="00000000" w:rsidR="00000000" w:rsidRPr="00000000">
                  <w:rPr>
                    <w:rtl w:val="0"/>
                  </w:rPr>
                  <w:t xml:space="preserve">lệnh bán đang chờ hủy</w:t>
                </w:r>
                <w:r w:rsidDel="00000000" w:rsidR="00000000" w:rsidRPr="00000000">
                  <w:rPr>
                    <w:rFonts w:ascii="Montserrat" w:cs="Montserrat" w:eastAsia="Montserrat" w:hAnsi="Montserrat"/>
                    <w:rtl w:val="0"/>
                  </w:rPr>
                  <w:t xml:space="preserv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F39">
                <w:pPr>
                  <w:widowControl w:val="0"/>
                  <w:numPr>
                    <w:ilvl w:val="0"/>
                    <w:numId w:val="63"/>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Trạng thái giao dịch: xem thêm rule hiển thị trạng thái </w:t>
                </w:r>
                <w:hyperlink r:id="rId123">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p w:rsidR="00000000" w:rsidDel="00000000" w:rsidP="00000000" w:rsidRDefault="00000000" w:rsidRPr="00000000" w14:paraId="00000F3A">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Quy tắc hiển thị danh sách lệnh</w:t>
                </w:r>
              </w:p>
              <w:p w:rsidR="00000000" w:rsidDel="00000000" w:rsidP="00000000" w:rsidRDefault="00000000" w:rsidRPr="00000000" w14:paraId="00000F3B">
                <w:pPr>
                  <w:widowControl w:val="0"/>
                  <w:numPr>
                    <w:ilvl w:val="0"/>
                    <w:numId w:val="24"/>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Lệnh được gom nhóm theo tháng/năm.</w:t>
                </w:r>
              </w:p>
              <w:p w:rsidR="00000000" w:rsidDel="00000000" w:rsidP="00000000" w:rsidRDefault="00000000" w:rsidRPr="00000000" w14:paraId="00000F3C">
                <w:pPr>
                  <w:widowControl w:val="0"/>
                  <w:numPr>
                    <w:ilvl w:val="0"/>
                    <w:numId w:val="24"/>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Sắp xếp theo thời gian, lệnh mới nhất hiển thị trước.</w:t>
                </w:r>
              </w:p>
              <w:p w:rsidR="00000000" w:rsidDel="00000000" w:rsidP="00000000" w:rsidRDefault="00000000" w:rsidRPr="00000000" w14:paraId="00000F3D">
                <w:pPr>
                  <w:widowControl w:val="0"/>
                  <w:numPr>
                    <w:ilvl w:val="0"/>
                    <w:numId w:val="24"/>
                  </w:numPr>
                  <w:spacing w:line="360" w:lineRule="auto"/>
                  <w:ind w:left="425.19685039370046" w:right="135.35433070866134" w:hanging="360"/>
                  <w:rPr>
                    <w:rFonts w:ascii="Montserrat" w:cs="Montserrat" w:eastAsia="Montserrat" w:hAnsi="Montserrat"/>
                  </w:rPr>
                </w:pPr>
                <w:r w:rsidDel="00000000" w:rsidR="00000000" w:rsidRPr="00000000">
                  <w:rPr>
                    <w:rFonts w:ascii="Montserrat" w:cs="Montserrat" w:eastAsia="Montserrat" w:hAnsi="Montserrat"/>
                    <w:rtl w:val="0"/>
                  </w:rPr>
                  <w:t xml:space="preserve">Nếu không có lệnh nào trong tháng, ẩn nhóm tháng đó.</w:t>
                </w:r>
              </w:p>
              <w:p w:rsidR="00000000" w:rsidDel="00000000" w:rsidP="00000000" w:rsidRDefault="00000000" w:rsidRPr="00000000" w14:paraId="00000F3E">
                <w:pPr>
                  <w:widowControl w:val="0"/>
                  <w:numPr>
                    <w:ilvl w:val="0"/>
                    <w:numId w:val="24"/>
                  </w:numPr>
                  <w:spacing w:line="360" w:lineRule="auto"/>
                  <w:ind w:left="425.19685039370046" w:right="135.35433070866134"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Mặc định hiển thị 20 item, nếu user kéo xuống load thêm thì hiển thị thêm 20 item nữa.</w:t>
                </w:r>
              </w:p>
              <w:p w:rsidR="00000000" w:rsidDel="00000000" w:rsidP="00000000" w:rsidRDefault="00000000" w:rsidRPr="00000000" w14:paraId="00000F3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vào lệnh, hiển thị màn hình Chi tiết lệnh tương ứng: </w:t>
                </w:r>
                <w:hyperlink w:anchor="_heading=h.pbxwcfbxmzql">
                  <w:r w:rsidDel="00000000" w:rsidR="00000000" w:rsidRPr="00000000">
                    <w:rPr>
                      <w:rFonts w:ascii="Montserrat" w:cs="Montserrat" w:eastAsia="Montserrat" w:hAnsi="Montserrat"/>
                      <w:color w:val="1155cc"/>
                      <w:u w:val="single"/>
                      <w:rtl w:val="0"/>
                    </w:rPr>
                    <w:t xml:space="preserve">Xem chi tiết lệnh mua.</w:t>
                  </w:r>
                </w:hyperlink>
                <w:r w:rsidDel="00000000" w:rsidR="00000000" w:rsidRPr="00000000">
                  <w:rPr>
                    <w:rtl w:val="0"/>
                  </w:rPr>
                </w:r>
              </w:p>
            </w:tc>
          </w:tr>
        </w:tbl>
      </w:sdtContent>
    </w:sdt>
    <w:p w:rsidR="00000000" w:rsidDel="00000000" w:rsidP="00000000" w:rsidRDefault="00000000" w:rsidRPr="00000000" w14:paraId="00000F40">
      <w:pPr>
        <w:pStyle w:val="Heading3"/>
        <w:spacing w:before="200" w:line="360" w:lineRule="auto"/>
        <w:ind w:left="0" w:firstLine="0"/>
        <w:rPr/>
      </w:pPr>
      <w:bookmarkStart w:colFirst="0" w:colLast="0" w:name="_heading=h.r9kmt967mrvg" w:id="182"/>
      <w:bookmarkEnd w:id="182"/>
      <w:r w:rsidDel="00000000" w:rsidR="00000000" w:rsidRPr="00000000">
        <w:br w:type="page"/>
      </w:r>
      <w:r w:rsidDel="00000000" w:rsidR="00000000" w:rsidRPr="00000000">
        <w:rPr>
          <w:rtl w:val="0"/>
        </w:rPr>
      </w:r>
    </w:p>
    <w:p w:rsidR="00000000" w:rsidDel="00000000" w:rsidP="00000000" w:rsidRDefault="00000000" w:rsidRPr="00000000" w14:paraId="00000F41">
      <w:pPr>
        <w:pStyle w:val="Heading4"/>
        <w:numPr>
          <w:ilvl w:val="2"/>
          <w:numId w:val="75"/>
        </w:numPr>
        <w:ind w:left="708.6614173228347" w:hanging="150"/>
        <w:rPr/>
      </w:pPr>
      <w:bookmarkStart w:colFirst="0" w:colLast="0" w:name="_heading=h.hp3lo4gne660" w:id="183"/>
      <w:bookmarkEnd w:id="183"/>
      <w:sdt>
        <w:sdtPr>
          <w:id w:val="-2096459517"/>
          <w:tag w:val="goog_rdk_79"/>
        </w:sdtPr>
        <w:sdtContent>
          <w:commentRangeStart w:id="13"/>
        </w:sdtContent>
      </w:sdt>
      <w:r w:rsidDel="00000000" w:rsidR="00000000" w:rsidRPr="00000000">
        <w:rPr>
          <w:rtl w:val="0"/>
        </w:rPr>
        <w:t xml:space="preserve">Scr: Lịch sử lệnh trống</w:t>
      </w:r>
      <w:commentRangeEnd w:id="13"/>
      <w:r w:rsidDel="00000000" w:rsidR="00000000" w:rsidRPr="00000000">
        <w:commentReference w:id="13"/>
      </w:r>
      <w:r w:rsidDel="00000000" w:rsidR="00000000" w:rsidRPr="00000000">
        <w:rPr>
          <w:rtl w:val="0"/>
        </w:rPr>
      </w:r>
    </w:p>
    <w:sdt>
      <w:sdtPr>
        <w:lock w:val="contentLocked"/>
        <w:id w:val="1951121172"/>
        <w:tag w:val="goog_rdk_80"/>
      </w:sdtPr>
      <w:sdtContent>
        <w:tbl>
          <w:tblPr>
            <w:tblStyle w:val="Table97"/>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395"/>
            <w:gridCol w:w="4395"/>
            <w:tblGridChange w:id="0">
              <w:tblGrid>
                <w:gridCol w:w="3600"/>
                <w:gridCol w:w="1395"/>
                <w:gridCol w:w="439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52650" cy="4660900"/>
                      <wp:effectExtent b="0" l="0" r="0" t="0"/>
                      <wp:docPr id="68" name="image61.png"/>
                      <a:graphic>
                        <a:graphicData uri="http://schemas.openxmlformats.org/drawingml/2006/picture">
                          <pic:pic>
                            <pic:nvPicPr>
                              <pic:cNvPr id="0" name="image61.png"/>
                              <pic:cNvPicPr preferRelativeResize="0"/>
                            </pic:nvPicPr>
                            <pic:blipFill>
                              <a:blip r:embed="rId124"/>
                              <a:srcRect b="0" l="0" r="0" t="0"/>
                              <a:stretch>
                                <a:fillRect/>
                              </a:stretch>
                            </pic:blipFill>
                            <pic:spPr>
                              <a:xfrm>
                                <a:off x="0" y="0"/>
                                <a:ext cx="2152650" cy="4660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lịch sử lệnh, nhưng chưa có dữ liệu lệnh.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Lịch sử</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Filter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user chọn một tab, hiển thị các lệnh có trạng thái tương ứng. Trong trường hợp này, lọc theo filter nào không có dữ liệu sẽ hiện nội dung “Bạn chưa có lệnh nào. Khám phá các quỹ tiềm năng bạn nhé!”</w:t>
                </w:r>
              </w:p>
            </w:tc>
          </w:tr>
        </w:tbl>
      </w:sdtContent>
    </w:sdt>
    <w:p w:rsidR="00000000" w:rsidDel="00000000" w:rsidP="00000000" w:rsidRDefault="00000000" w:rsidRPr="00000000" w14:paraId="00000F51">
      <w:pPr>
        <w:pStyle w:val="Heading2"/>
        <w:spacing w:after="0" w:before="0" w:lineRule="auto"/>
        <w:ind w:left="0" w:firstLine="0"/>
        <w:rPr>
          <w:rFonts w:ascii="Montserrat" w:cs="Montserrat" w:eastAsia="Montserrat" w:hAnsi="Montserrat"/>
        </w:rPr>
      </w:pPr>
      <w:bookmarkStart w:colFirst="0" w:colLast="0" w:name="_heading=h.pmkaq69fvcfg" w:id="184"/>
      <w:bookmarkEnd w:id="184"/>
      <w:r w:rsidDel="00000000" w:rsidR="00000000" w:rsidRPr="00000000">
        <w:br w:type="page"/>
      </w:r>
      <w:r w:rsidDel="00000000" w:rsidR="00000000" w:rsidRPr="00000000">
        <w:rPr>
          <w:rtl w:val="0"/>
        </w:rPr>
      </w:r>
    </w:p>
    <w:p w:rsidR="00000000" w:rsidDel="00000000" w:rsidP="00000000" w:rsidRDefault="00000000" w:rsidRPr="00000000" w14:paraId="00000F52">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kxgu5c5q3ov0" w:id="185"/>
      <w:bookmarkEnd w:id="185"/>
      <w:r w:rsidDel="00000000" w:rsidR="00000000" w:rsidRPr="00000000">
        <w:rPr>
          <w:rFonts w:ascii="Montserrat" w:cs="Montserrat" w:eastAsia="Montserrat" w:hAnsi="Montserrat"/>
          <w:rtl w:val="0"/>
        </w:rPr>
        <w:t xml:space="preserve">Nghiệp vụ: Quản lý tài sản</w:t>
      </w:r>
    </w:p>
    <w:p w:rsidR="00000000" w:rsidDel="00000000" w:rsidP="00000000" w:rsidRDefault="00000000" w:rsidRPr="00000000" w14:paraId="00000F53">
      <w:pPr>
        <w:pStyle w:val="Heading3"/>
        <w:numPr>
          <w:ilvl w:val="1"/>
          <w:numId w:val="75"/>
        </w:numPr>
        <w:spacing w:before="0" w:beforeAutospacing="0"/>
        <w:ind w:left="992.1259842519685" w:hanging="360"/>
        <w:rPr/>
      </w:pPr>
      <w:bookmarkStart w:colFirst="0" w:colLast="0" w:name="_heading=h.hioync2dvb21" w:id="186"/>
      <w:bookmarkEnd w:id="186"/>
      <w:r w:rsidDel="00000000" w:rsidR="00000000" w:rsidRPr="00000000">
        <w:rPr>
          <w:rtl w:val="0"/>
        </w:rPr>
        <w:t xml:space="preserve">Tổng quan</w:t>
      </w:r>
    </w:p>
    <w:sdt>
      <w:sdtPr>
        <w:lock w:val="contentLocked"/>
        <w:id w:val="-230714193"/>
        <w:tag w:val="goog_rdk_81"/>
      </w:sdtPr>
      <w:sdtContent>
        <w:tbl>
          <w:tblPr>
            <w:tblStyle w:val="Table9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25"/>
            <w:tblGridChange w:id="0">
              <w:tblGrid>
                <w:gridCol w:w="1950"/>
                <w:gridCol w:w="7425"/>
              </w:tblGrid>
            </w:tblGridChange>
          </w:tblGrid>
          <w:tr>
            <w:trPr>
              <w:cantSplit w:val="0"/>
              <w:trHeight w:val="195" w:hRule="atLeast"/>
              <w:tblHeader w:val="0"/>
            </w:trPr>
            <w:tc>
              <w:tcPr/>
              <w:p w:rsidR="00000000" w:rsidDel="00000000" w:rsidP="00000000" w:rsidRDefault="00000000" w:rsidRPr="00000000" w14:paraId="00000F5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Quản lý tài sản</w:t>
                </w:r>
              </w:p>
            </w:tc>
          </w:tr>
          <w:tr>
            <w:trPr>
              <w:cantSplit w:val="0"/>
              <w:tblHeader w:val="0"/>
            </w:trPr>
            <w:tc>
              <w:tcPr/>
              <w:p w:rsidR="00000000" w:rsidDel="00000000" w:rsidP="00000000" w:rsidRDefault="00000000" w:rsidRPr="00000000" w14:paraId="00000F56">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xem thông tin tài sản, danh mục đầu tư theo từng quỹ: gồm tài sản tạm tính, lợi nhuận tạm tính, tiền mua chờ khớp, tiền bán chờ nhận. Trong đó, tài sản tạm tính của mỗi quỹ, hiển thị thêm chi tiết tài sản cũ và tài sản mới (nếu có).</w:t>
                </w:r>
              </w:p>
            </w:tc>
          </w:tr>
          <w:tr>
            <w:trPr>
              <w:cantSplit w:val="0"/>
              <w:tblHeader w:val="0"/>
            </w:trPr>
            <w:tc>
              <w:tcPr/>
              <w:p w:rsidR="00000000" w:rsidDel="00000000" w:rsidP="00000000" w:rsidRDefault="00000000" w:rsidRPr="00000000" w14:paraId="00000F58">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0F5A">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numPr>
                    <w:ilvl w:val="0"/>
                    <w:numId w:val="45"/>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đã có tài sản truy cập “Trang chủ”</w:t>
                </w:r>
              </w:p>
              <w:p w:rsidR="00000000" w:rsidDel="00000000" w:rsidP="00000000" w:rsidRDefault="00000000" w:rsidRPr="00000000" w14:paraId="00000F5C">
                <w:pPr>
                  <w:widowControl w:val="0"/>
                  <w:numPr>
                    <w:ilvl w:val="0"/>
                    <w:numId w:val="45"/>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chọn “Quản lý” trong block Tài sản ở Trang chủ</w:t>
                </w:r>
              </w:p>
              <w:p w:rsidR="00000000" w:rsidDel="00000000" w:rsidP="00000000" w:rsidRDefault="00000000" w:rsidRPr="00000000" w14:paraId="00000F5D">
                <w:pPr>
                  <w:widowControl w:val="0"/>
                  <w:numPr>
                    <w:ilvl w:val="0"/>
                    <w:numId w:val="45"/>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chọn mục “Quỹ của tôi” (thanh navigation).</w:t>
                </w:r>
              </w:p>
              <w:p w:rsidR="00000000" w:rsidDel="00000000" w:rsidP="00000000" w:rsidRDefault="00000000" w:rsidRPr="00000000" w14:paraId="00000F5E">
                <w:pPr>
                  <w:widowControl w:val="0"/>
                  <w:numPr>
                    <w:ilvl w:val="0"/>
                    <w:numId w:val="45"/>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đã có tài sản truy cập “Chi tiết quỹ”</w:t>
                </w:r>
              </w:p>
            </w:tc>
          </w:tr>
          <w:tr>
            <w:trPr>
              <w:cantSplit w:val="0"/>
              <w:trHeight w:val="682.5999999999999" w:hRule="atLeast"/>
              <w:tblHeader w:val="0"/>
            </w:trPr>
            <w:tc>
              <w:tcPr/>
              <w:p w:rsidR="00000000" w:rsidDel="00000000" w:rsidP="00000000" w:rsidRDefault="00000000" w:rsidRPr="00000000" w14:paraId="00000F5F">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đã có tài khoản giao dịch chứng chỉ quỹ tại CVS.</w:t>
                </w:r>
              </w:p>
            </w:tc>
          </w:tr>
          <w:tr>
            <w:trPr>
              <w:cantSplit w:val="0"/>
              <w:trHeight w:val="1079.9121093749998" w:hRule="atLeast"/>
              <w:tblHeader w:val="0"/>
            </w:trPr>
            <w:tc>
              <w:tcPr/>
              <w:p w:rsidR="00000000" w:rsidDel="00000000" w:rsidP="00000000" w:rsidRDefault="00000000" w:rsidRPr="00000000" w14:paraId="00000F61">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Xem được thông tin tài sản (tổng tài sản tạm tính, lợi nhuận tạm tính, tiền mua chờ khớp, tiền bán chờ nhận) ở Trang chủ.</w:t>
                </w:r>
              </w:p>
              <w:p w:rsidR="00000000" w:rsidDel="00000000" w:rsidP="00000000" w:rsidRDefault="00000000" w:rsidRPr="00000000" w14:paraId="00000F63">
                <w:pPr>
                  <w:widowControl w:val="0"/>
                  <w:numPr>
                    <w:ilvl w:val="0"/>
                    <w:numId w:val="115"/>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Xem được thông tin tài sản từng quỹ, bao gồm tài sản cũ và tài sản mới nếu có.</w:t>
                </w:r>
              </w:p>
            </w:tc>
          </w:tr>
          <w:tr>
            <w:trPr>
              <w:cantSplit w:val="0"/>
              <w:trHeight w:val="560.6999999999999" w:hRule="atLeast"/>
              <w:tblHeader w:val="0"/>
            </w:trPr>
            <w:tc>
              <w:tcPr/>
              <w:p w:rsidR="00000000" w:rsidDel="00000000" w:rsidP="00000000" w:rsidRDefault="00000000" w:rsidRPr="00000000" w14:paraId="00000F6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chưa có tài sản</w:t>
                </w:r>
              </w:p>
            </w:tc>
          </w:tr>
          <w:tr>
            <w:trPr>
              <w:cantSplit w:val="0"/>
              <w:trHeight w:val="549.9609375" w:hRule="atLeast"/>
              <w:tblHeader w:val="0"/>
            </w:trPr>
            <w:tc>
              <w:tcPr/>
              <w:p w:rsidR="00000000" w:rsidDel="00000000" w:rsidP="00000000" w:rsidRDefault="00000000" w:rsidRPr="00000000" w14:paraId="00000F66">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0F68">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F69">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F6A">
      <w:pPr>
        <w:pStyle w:val="Heading2"/>
        <w:spacing w:after="0" w:before="0" w:lineRule="auto"/>
        <w:ind w:left="0" w:firstLine="0"/>
        <w:rPr>
          <w:rFonts w:ascii="Montserrat" w:cs="Montserrat" w:eastAsia="Montserrat" w:hAnsi="Montserrat"/>
        </w:rPr>
      </w:pPr>
      <w:bookmarkStart w:colFirst="0" w:colLast="0" w:name="_heading=h.6xnc4znxj0t7" w:id="187"/>
      <w:bookmarkEnd w:id="187"/>
      <w:r w:rsidDel="00000000" w:rsidR="00000000" w:rsidRPr="00000000">
        <w:br w:type="page"/>
      </w:r>
      <w:r w:rsidDel="00000000" w:rsidR="00000000" w:rsidRPr="00000000">
        <w:rPr>
          <w:rtl w:val="0"/>
        </w:rPr>
      </w:r>
    </w:p>
    <w:p w:rsidR="00000000" w:rsidDel="00000000" w:rsidP="00000000" w:rsidRDefault="00000000" w:rsidRPr="00000000" w14:paraId="00000F6B">
      <w:pPr>
        <w:pStyle w:val="Heading3"/>
        <w:numPr>
          <w:ilvl w:val="1"/>
          <w:numId w:val="75"/>
        </w:numPr>
        <w:spacing w:after="0" w:before="0" w:lineRule="auto"/>
        <w:ind w:left="992.1259842519685" w:hanging="360"/>
        <w:rPr/>
      </w:pPr>
      <w:bookmarkStart w:colFirst="0" w:colLast="0" w:name="_heading=h.y23bnomlkld7" w:id="188"/>
      <w:bookmarkEnd w:id="188"/>
      <w:r w:rsidDel="00000000" w:rsidR="00000000" w:rsidRPr="00000000">
        <w:rPr>
          <w:rtl w:val="0"/>
        </w:rPr>
        <w:t xml:space="preserve">Mô tả chi tiết</w:t>
      </w:r>
    </w:p>
    <w:p w:rsidR="00000000" w:rsidDel="00000000" w:rsidP="00000000" w:rsidRDefault="00000000" w:rsidRPr="00000000" w14:paraId="00000F6C">
      <w:pPr>
        <w:pStyle w:val="Heading4"/>
        <w:numPr>
          <w:ilvl w:val="2"/>
          <w:numId w:val="75"/>
        </w:numPr>
        <w:spacing w:before="0" w:lineRule="auto"/>
        <w:ind w:left="708.6614173228347" w:hanging="150"/>
        <w:rPr/>
      </w:pPr>
      <w:bookmarkStart w:colFirst="0" w:colLast="0" w:name="_heading=h.pgsfux41bkdz" w:id="189"/>
      <w:bookmarkEnd w:id="189"/>
      <w:r w:rsidDel="00000000" w:rsidR="00000000" w:rsidRPr="00000000">
        <w:rPr>
          <w:rtl w:val="0"/>
        </w:rPr>
        <w:t xml:space="preserve">Block tài sản (Trang chủ)</w:t>
      </w:r>
    </w:p>
    <w:tbl>
      <w:tblPr>
        <w:tblStyle w:val="Table99"/>
        <w:tblW w:w="98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45"/>
        <w:gridCol w:w="5010"/>
        <w:tblGridChange w:id="0">
          <w:tblGrid>
            <w:gridCol w:w="3330"/>
            <w:gridCol w:w="1545"/>
            <w:gridCol w:w="501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1371600"/>
                  <wp:effectExtent b="0" l="0" r="0" t="0"/>
                  <wp:docPr id="78"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1981200" cy="1371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tài sản tổng quan ở Trang chủ.</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tài sản tạm tính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mắt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ẩn số tài sản bằng kí tự ******</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tài sản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Tổng tài sản được tính = tổng tài sản của từng quỹ mà user đang sở hữu.</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 của tổng tài sản:</w:t>
            </w:r>
          </w:p>
          <w:p w:rsidR="00000000" w:rsidDel="00000000" w:rsidP="00000000" w:rsidRDefault="00000000" w:rsidRPr="00000000" w14:paraId="00000F82">
            <w:pPr>
              <w:widowControl w:val="0"/>
              <w:spacing w:line="360" w:lineRule="auto"/>
              <w:ind w:left="0" w:right="135.35433070866134" w:firstLine="0"/>
              <w:jc w:val="both"/>
              <w:rPr>
                <w:rFonts w:ascii="Montserrat" w:cs="Montserrat" w:eastAsia="Montserrat" w:hAnsi="Montserrat"/>
                <w:i w:val="1"/>
              </w:rPr>
            </w:pPr>
            <w:r w:rsidDel="00000000" w:rsidR="00000000" w:rsidRPr="00000000">
              <w:rPr>
                <w:rFonts w:ascii="Montserrat" w:cs="Montserrat" w:eastAsia="Montserrat" w:hAnsi="Montserrat"/>
                <w:i w:val="1"/>
                <w:rtl w:val="0"/>
              </w:rPr>
              <w:t xml:space="preserve">+/- số tiền (%lợi nhuận)</w:t>
            </w:r>
          </w:p>
          <w:p w:rsidR="00000000" w:rsidDel="00000000" w:rsidP="00000000" w:rsidRDefault="00000000" w:rsidRPr="00000000" w14:paraId="00000F8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0F84">
            <w:pPr>
              <w:widowControl w:val="0"/>
              <w:numPr>
                <w:ilvl w:val="0"/>
                <w:numId w:val="126"/>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được tính = tổng số lượng CCQ*NAV hiện tại.</w:t>
            </w:r>
          </w:p>
          <w:p w:rsidR="00000000" w:rsidDel="00000000" w:rsidP="00000000" w:rsidRDefault="00000000" w:rsidRPr="00000000" w14:paraId="00000F85">
            <w:pPr>
              <w:widowControl w:val="0"/>
              <w:numPr>
                <w:ilvl w:val="0"/>
                <w:numId w:val="5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lợi nhuận &gt;=0: hiển thị dấu”+”, màu xanh.</w:t>
            </w:r>
          </w:p>
          <w:p w:rsidR="00000000" w:rsidDel="00000000" w:rsidP="00000000" w:rsidRDefault="00000000" w:rsidRPr="00000000" w14:paraId="00000F86">
            <w:pPr>
              <w:widowControl w:val="0"/>
              <w:numPr>
                <w:ilvl w:val="0"/>
                <w:numId w:val="54"/>
              </w:numPr>
              <w:spacing w:line="360" w:lineRule="auto"/>
              <w:ind w:left="425.19685039370046" w:right="135.35433070866134" w:hanging="360"/>
              <w:jc w:val="both"/>
              <w:rPr>
                <w:rFonts w:ascii="Montserrat" w:cs="Montserrat" w:eastAsia="Montserrat" w:hAnsi="Montserrat"/>
              </w:rPr>
            </w:pPr>
            <w:sdt>
              <w:sdtPr>
                <w:id w:val="-1586923635"/>
                <w:tag w:val="goog_rdk_82"/>
              </w:sdtPr>
              <w:sdtContent>
                <w:commentRangeStart w:id="14"/>
              </w:sdtContent>
            </w:sdt>
            <w:r w:rsidDel="00000000" w:rsidR="00000000" w:rsidRPr="00000000">
              <w:rPr>
                <w:rFonts w:ascii="Montserrat" w:cs="Montserrat" w:eastAsia="Montserrat" w:hAnsi="Montserrat"/>
                <w:rtl w:val="0"/>
              </w:rPr>
              <w:t xml:space="preserve">Nếu lợi nhuận &lt;=: </w:t>
            </w:r>
            <w:commentRangeEnd w:id="14"/>
            <w:r w:rsidDel="00000000" w:rsidR="00000000" w:rsidRPr="00000000">
              <w:commentReference w:id="14"/>
            </w:r>
            <w:r w:rsidDel="00000000" w:rsidR="00000000" w:rsidRPr="00000000">
              <w:rPr>
                <w:rFonts w:ascii="Montserrat" w:cs="Montserrat" w:eastAsia="Montserrat" w:hAnsi="Montserrat"/>
                <w:rtl w:val="0"/>
              </w:rPr>
              <w:t xml:space="preserve">hiển thị dấu “-”, màu đỏ.</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Tooltip lợi nhuận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bottomsheet Lợi nhuận tạm tính.</w:t>
            </w:r>
          </w:p>
          <w:p w:rsidR="00000000" w:rsidDel="00000000" w:rsidP="00000000" w:rsidRDefault="00000000" w:rsidRPr="00000000" w14:paraId="00000F8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Title: Lợi nhuận tạm tính</w:t>
            </w:r>
          </w:p>
          <w:p w:rsidR="00000000" w:rsidDel="00000000" w:rsidP="00000000" w:rsidRDefault="00000000" w:rsidRPr="00000000" w14:paraId="00000F8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Description: Lợi nhuận tạm tính dựa trên giá chứng chỉ quỹ phiên gần nhất, chưa bao gồm phí &amp; thuế.</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Textlink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“Quỹ của tôi”</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after="0" w:before="0" w:line="24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266700"/>
                  <wp:effectExtent b="0" l="0" r="0" t="0"/>
                  <wp:docPr id="93" name="image95.png"/>
                  <a:graphic>
                    <a:graphicData uri="http://schemas.openxmlformats.org/drawingml/2006/picture">
                      <pic:pic>
                        <pic:nvPicPr>
                          <pic:cNvPr id="0" name="image95.png"/>
                          <pic:cNvPicPr preferRelativeResize="0"/>
                        </pic:nvPicPr>
                        <pic:blipFill>
                          <a:blip r:embed="rId126"/>
                          <a:srcRect b="0" l="0" r="0" t="0"/>
                          <a:stretch>
                            <a:fillRect/>
                          </a:stretch>
                        </pic:blipFill>
                        <pic:spPr>
                          <a:xfrm>
                            <a:off x="0" y="0"/>
                            <a:ext cx="1981200" cy="26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pending (tiền mua chờ khớp, 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numPr>
                <w:ilvl w:val="0"/>
                <w:numId w:val="109"/>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1 trong 2 giá trị không có, hiển thị “- - -” thay cho số tiền.</w:t>
            </w:r>
          </w:p>
          <w:p w:rsidR="00000000" w:rsidDel="00000000" w:rsidP="00000000" w:rsidRDefault="00000000" w:rsidRPr="00000000" w14:paraId="00000F92">
            <w:pPr>
              <w:widowControl w:val="0"/>
              <w:numPr>
                <w:ilvl w:val="0"/>
                <w:numId w:val="109"/>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không có cả 2 giá trị, ẩn mục này.</w:t>
            </w:r>
          </w:p>
          <w:p w:rsidR="00000000" w:rsidDel="00000000" w:rsidP="00000000" w:rsidRDefault="00000000" w:rsidRPr="00000000" w14:paraId="00000F93">
            <w:pPr>
              <w:widowControl w:val="0"/>
              <w:numPr>
                <w:ilvl w:val="0"/>
                <w:numId w:val="109"/>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Nếu có cả 2 giá trị, hiển thị nội dung theo mô tả bên dưới.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mua chờ khớp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 của các giao dịch có trạng thái “</w:t>
            </w:r>
            <w:r w:rsidDel="00000000" w:rsidR="00000000" w:rsidRPr="00000000">
              <w:rPr>
                <w:rFonts w:ascii="Montserrat" w:cs="Montserrat" w:eastAsia="Montserrat" w:hAnsi="Montserrat"/>
                <w:rtl w:val="0"/>
              </w:rPr>
              <w:t xml:space="preserve">Chờ nhận CCQ, chờ khớp lệnh, chờ hủy.”</w:t>
            </w:r>
          </w:p>
          <w:p w:rsidR="00000000" w:rsidDel="00000000" w:rsidP="00000000" w:rsidRDefault="00000000" w:rsidRPr="00000000" w14:paraId="00000F9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27">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bán của các giao dịch có trạng thái “</w:t>
            </w:r>
            <w:r w:rsidDel="00000000" w:rsidR="00000000" w:rsidRPr="00000000">
              <w:rPr>
                <w:rFonts w:ascii="Montserrat" w:cs="Montserrat" w:eastAsia="Montserrat" w:hAnsi="Montserrat"/>
                <w:rtl w:val="0"/>
              </w:rPr>
              <w:t xml:space="preserve">Chờ khớp lệnh, chờ hủy, chờ nhận tiền”.</w:t>
            </w:r>
          </w:p>
          <w:p w:rsidR="00000000" w:rsidDel="00000000" w:rsidP="00000000" w:rsidRDefault="00000000" w:rsidRPr="00000000" w14:paraId="00000F9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28">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Tooltip 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bottomsheet giải thích Tiền bán chờ nhận.</w:t>
            </w:r>
          </w:p>
          <w:p w:rsidR="00000000" w:rsidDel="00000000" w:rsidP="00000000" w:rsidRDefault="00000000" w:rsidRPr="00000000" w14:paraId="00000F9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Title: Tiền bán chờ nhận</w:t>
            </w:r>
          </w:p>
          <w:p w:rsidR="00000000" w:rsidDel="00000000" w:rsidP="00000000" w:rsidRDefault="00000000" w:rsidRPr="00000000" w14:paraId="00000FA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Description: Giá trị bán tạm tính chưa bao gồm phí &amp; thuế.</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after="0" w:before="0" w:line="24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2400300"/>
                  <wp:effectExtent b="0" l="0" r="0" t="0"/>
                  <wp:docPr id="139" name="image128.png"/>
                  <a:graphic>
                    <a:graphicData uri="http://schemas.openxmlformats.org/drawingml/2006/picture">
                      <pic:pic>
                        <pic:nvPicPr>
                          <pic:cNvPr id="0" name="image128.png"/>
                          <pic:cNvPicPr preferRelativeResize="0"/>
                        </pic:nvPicPr>
                        <pic:blipFill>
                          <a:blip r:embed="rId129"/>
                          <a:srcRect b="0" l="0" r="0" t="0"/>
                          <a:stretch>
                            <a:fillRect/>
                          </a:stretch>
                        </pic:blipFill>
                        <pic:spPr>
                          <a:xfrm>
                            <a:off x="0" y="0"/>
                            <a:ext cx="1981200" cy="240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Mua chứng chỉ quỹ. Khi click, hiển thị màn hình Danh sách quỹ.</w:t>
            </w:r>
          </w:p>
        </w:tc>
      </w:tr>
      <w:tr>
        <w:trPr>
          <w:cantSplit w:val="0"/>
          <w:trHeight w:val="440.6999999999999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Danh mục đầu tư</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w:t>
            </w:r>
            <w:sdt>
              <w:sdtPr>
                <w:id w:val="-586381966"/>
                <w:tag w:val="goog_rdk_83"/>
              </w:sdtPr>
              <w:sdtContent>
                <w:ins w:author="BÀNH THỊ MỸ DUYÊN - ITC - QC - Senior - QC Engineer" w:id="0" w:date="2025-05-20T02:28:11Z">
                  <w:r w:rsidDel="00000000" w:rsidR="00000000" w:rsidRPr="00000000">
                    <w:rPr>
                      <w:rFonts w:ascii="Montserrat" w:cs="Montserrat" w:eastAsia="Montserrat" w:hAnsi="Montserrat"/>
                      <w:rtl w:val="0"/>
                    </w:rPr>
                    <w:t xml:space="preserve"> </w:t>
                  </w:r>
                </w:ins>
              </w:sdtContent>
            </w:sdt>
            <w:sdt>
              <w:sdtPr>
                <w:id w:val="-346853989"/>
                <w:tag w:val="goog_rdk_84"/>
              </w:sdtPr>
              <w:sdtContent>
                <w:del w:author="BÀNH THỊ MỸ DUYÊN - ITC - QC - Senior - QC Engineer" w:id="0" w:date="2025-05-20T02:28:11Z">
                  <w:r w:rsidDel="00000000" w:rsidR="00000000" w:rsidRPr="00000000">
                    <w:rPr>
                      <w:rFonts w:ascii="Montserrat" w:cs="Montserrat" w:eastAsia="Montserrat" w:hAnsi="Montserrat"/>
                      <w:rtl w:val="0"/>
                    </w:rPr>
                    <w:delText xml:space="preserve"> danh sách tổng quan tài sản của các quỹ đang sở hữu</w:delText>
                  </w:r>
                </w:del>
              </w:sdtContent>
            </w:sdt>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FA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Với mỗi quỹ có tài sản, hiển thị:</w:t>
            </w:r>
          </w:p>
          <w:p w:rsidR="00000000" w:rsidDel="00000000" w:rsidP="00000000" w:rsidRDefault="00000000" w:rsidRPr="00000000" w14:paraId="00000FA8">
            <w:pPr>
              <w:widowControl w:val="0"/>
              <w:numPr>
                <w:ilvl w:val="0"/>
                <w:numId w:val="118"/>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Logo</w:t>
            </w:r>
          </w:p>
          <w:p w:rsidR="00000000" w:rsidDel="00000000" w:rsidP="00000000" w:rsidRDefault="00000000" w:rsidRPr="00000000" w14:paraId="00000FA9">
            <w:pPr>
              <w:widowControl w:val="0"/>
              <w:numPr>
                <w:ilvl w:val="0"/>
                <w:numId w:val="118"/>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Mã quỹ</w:t>
            </w:r>
          </w:p>
          <w:p w:rsidR="00000000" w:rsidDel="00000000" w:rsidP="00000000" w:rsidRDefault="00000000" w:rsidRPr="00000000" w14:paraId="00000FAA">
            <w:pPr>
              <w:widowControl w:val="0"/>
              <w:numPr>
                <w:ilvl w:val="0"/>
                <w:numId w:val="118"/>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Tổng tài sản tạm tính của quỹ</w:t>
            </w:r>
          </w:p>
          <w:p w:rsidR="00000000" w:rsidDel="00000000" w:rsidP="00000000" w:rsidRDefault="00000000" w:rsidRPr="00000000" w14:paraId="00000FAB">
            <w:pPr>
              <w:widowControl w:val="0"/>
              <w:numPr>
                <w:ilvl w:val="0"/>
                <w:numId w:val="118"/>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Phần trăm lợi nhuận tạm tính</w:t>
            </w:r>
          </w:p>
          <w:p w:rsidR="00000000" w:rsidDel="00000000" w:rsidP="00000000" w:rsidRDefault="00000000" w:rsidRPr="00000000" w14:paraId="00000FA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Đối với quỹ có tổng tài sản hoặc phần trăm lợi nhuận có giá trị trả về rỗng/không đúng format: hiển thị “Đang cập nhật”.</w:t>
            </w:r>
            <w:r w:rsidDel="00000000" w:rsidR="00000000" w:rsidRPr="00000000">
              <w:rPr>
                <w:rtl w:val="0"/>
              </w:rPr>
            </w:r>
          </w:p>
          <w:p w:rsidR="00000000" w:rsidDel="00000000" w:rsidP="00000000" w:rsidRDefault="00000000" w:rsidRPr="00000000" w14:paraId="00000FAD">
            <w:pPr>
              <w:widowControl w:val="0"/>
              <w:spacing w:line="360" w:lineRule="auto"/>
              <w:ind w:left="0" w:right="135.35433070866134" w:firstLine="0"/>
              <w:jc w:val="both"/>
              <w:rPr/>
            </w:pPr>
            <w:r w:rsidDel="00000000" w:rsidR="00000000" w:rsidRPr="00000000">
              <w:rPr>
                <w:rtl w:val="0"/>
              </w:rPr>
              <w:t xml:space="preserve">Danh mục đầu tư sắp xếp theo thứ tự % lợi nhuận giảm dần, nếu trùng % xếp theo mã quỹ từ A-Z.</w:t>
            </w:r>
          </w:p>
        </w:tc>
      </w:tr>
    </w:tbl>
    <w:p w:rsidR="00000000" w:rsidDel="00000000" w:rsidP="00000000" w:rsidRDefault="00000000" w:rsidRPr="00000000" w14:paraId="00000FAE">
      <w:pPr>
        <w:pStyle w:val="Heading3"/>
        <w:ind w:left="0" w:firstLine="0"/>
        <w:rPr/>
      </w:pPr>
      <w:bookmarkStart w:colFirst="0" w:colLast="0" w:name="_heading=h.f3tu4ebqqpcb" w:id="190"/>
      <w:bookmarkEnd w:id="190"/>
      <w:r w:rsidDel="00000000" w:rsidR="00000000" w:rsidRPr="00000000">
        <w:br w:type="page"/>
      </w:r>
      <w:r w:rsidDel="00000000" w:rsidR="00000000" w:rsidRPr="00000000">
        <w:rPr>
          <w:rtl w:val="0"/>
        </w:rPr>
      </w:r>
    </w:p>
    <w:p w:rsidR="00000000" w:rsidDel="00000000" w:rsidP="00000000" w:rsidRDefault="00000000" w:rsidRPr="00000000" w14:paraId="00000FAF">
      <w:pPr>
        <w:pStyle w:val="Heading4"/>
        <w:numPr>
          <w:ilvl w:val="2"/>
          <w:numId w:val="75"/>
        </w:numPr>
        <w:ind w:left="708.6614173228347" w:hanging="150"/>
        <w:rPr/>
      </w:pPr>
      <w:bookmarkStart w:colFirst="0" w:colLast="0" w:name="_heading=h.7re62on5at7p" w:id="191"/>
      <w:bookmarkEnd w:id="191"/>
      <w:r w:rsidDel="00000000" w:rsidR="00000000" w:rsidRPr="00000000">
        <w:rPr>
          <w:rtl w:val="0"/>
        </w:rPr>
        <w:t xml:space="preserve">Block tài sản (Chi tiết quỹ)</w:t>
      </w:r>
    </w:p>
    <w:sdt>
      <w:sdtPr>
        <w:lock w:val="contentLocked"/>
        <w:id w:val="-1635150143"/>
        <w:tag w:val="goog_rdk_85"/>
      </w:sdtPr>
      <w:sdtContent>
        <w:tbl>
          <w:tblPr>
            <w:tblStyle w:val="Table10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395"/>
            <w:gridCol w:w="4395"/>
            <w:tblGridChange w:id="0">
              <w:tblGrid>
                <w:gridCol w:w="3600"/>
                <w:gridCol w:w="1395"/>
                <w:gridCol w:w="439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52650" cy="1485900"/>
                      <wp:effectExtent b="0" l="0" r="0" t="0"/>
                      <wp:docPr id="19"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2152650" cy="1485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ở màn hình Chi tiết quỹ, khi thỏa 1 trong 2 điều kiện:</w:t>
                </w:r>
              </w:p>
              <w:p w:rsidR="00000000" w:rsidDel="00000000" w:rsidP="00000000" w:rsidRDefault="00000000" w:rsidRPr="00000000" w14:paraId="00000FB5">
                <w:pPr>
                  <w:widowControl w:val="0"/>
                  <w:numPr>
                    <w:ilvl w:val="0"/>
                    <w:numId w:val="13"/>
                  </w:numPr>
                  <w:spacing w:line="360" w:lineRule="auto"/>
                  <w:ind w:left="425.1968503937013"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có tài sản thuộc quỹ đó khác 0</w:t>
                </w:r>
              </w:p>
              <w:p w:rsidR="00000000" w:rsidDel="00000000" w:rsidP="00000000" w:rsidRDefault="00000000" w:rsidRPr="00000000" w14:paraId="00000FB6">
                <w:pPr>
                  <w:widowControl w:val="0"/>
                  <w:numPr>
                    <w:ilvl w:val="0"/>
                    <w:numId w:val="13"/>
                  </w:numPr>
                  <w:spacing w:line="360" w:lineRule="auto"/>
                  <w:ind w:left="425.1968503937013"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có tiền mua chờ khớp của quỹ đó khác 0</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tài sản tạm tính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mắt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ẩn số tài sản bằng kí tự ******</w:t>
                  <w:br w:type="textWrapping"/>
                  <w:t xml:space="preserve">C</w:t>
                </w:r>
                <w:r w:rsidDel="00000000" w:rsidR="00000000" w:rsidRPr="00000000">
                  <w:rPr>
                    <w:rtl w:val="0"/>
                  </w:rPr>
                  <w:t xml:space="preserve">ác thành phần ẩn gồm: Tổng tài sản tạm tính, Lợi nhuận tạm tính, Tiền mua chờ khớp, Tiền bán chờ nhận.</w:t>
                </w:r>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Tổng tài sản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Tổng tài sản được tính (của mỗi quỹ) được tính = Tổng số lượng chứng chỉ quỹ đang sở hữu * Giá NAV của phiên gần nhất.</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 của tổng tài sản theo quỹ đó:</w:t>
                </w:r>
              </w:p>
              <w:p w:rsidR="00000000" w:rsidDel="00000000" w:rsidP="00000000" w:rsidRDefault="00000000" w:rsidRPr="00000000" w14:paraId="00000FC7">
                <w:pPr>
                  <w:widowControl w:val="0"/>
                  <w:spacing w:line="360" w:lineRule="auto"/>
                  <w:ind w:left="0" w:right="135.35433070866134" w:firstLine="0"/>
                  <w:jc w:val="both"/>
                  <w:rPr>
                    <w:rFonts w:ascii="Montserrat" w:cs="Montserrat" w:eastAsia="Montserrat" w:hAnsi="Montserrat"/>
                    <w:i w:val="1"/>
                  </w:rPr>
                </w:pPr>
                <w:r w:rsidDel="00000000" w:rsidR="00000000" w:rsidRPr="00000000">
                  <w:rPr>
                    <w:rFonts w:ascii="Montserrat" w:cs="Montserrat" w:eastAsia="Montserrat" w:hAnsi="Montserrat"/>
                    <w:i w:val="1"/>
                    <w:rtl w:val="0"/>
                  </w:rPr>
                  <w:t xml:space="preserve">+/- số tiền (%lợi nhuận)</w:t>
                </w:r>
              </w:p>
              <w:p w:rsidR="00000000" w:rsidDel="00000000" w:rsidP="00000000" w:rsidRDefault="00000000" w:rsidRPr="00000000" w14:paraId="00000FC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0FC9">
                <w:pPr>
                  <w:widowControl w:val="0"/>
                  <w:numPr>
                    <w:ilvl w:val="0"/>
                    <w:numId w:val="126"/>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được tính = tổng số lượng CCQ*NAV hiện tại.</w:t>
                </w:r>
              </w:p>
              <w:p w:rsidR="00000000" w:rsidDel="00000000" w:rsidP="00000000" w:rsidRDefault="00000000" w:rsidRPr="00000000" w14:paraId="00000FCA">
                <w:pPr>
                  <w:widowControl w:val="0"/>
                  <w:numPr>
                    <w:ilvl w:val="0"/>
                    <w:numId w:val="5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lợi nhuận &gt;=0: hiển thị dấu”+”, màu xanh.</w:t>
                </w:r>
                <w:r w:rsidDel="00000000" w:rsidR="00000000" w:rsidRPr="00000000">
                  <w:rPr>
                    <w:rtl w:val="0"/>
                  </w:rPr>
                </w:r>
              </w:p>
              <w:p w:rsidR="00000000" w:rsidDel="00000000" w:rsidP="00000000" w:rsidRDefault="00000000" w:rsidRPr="00000000" w14:paraId="00000FCB">
                <w:pPr>
                  <w:widowControl w:val="0"/>
                  <w:numPr>
                    <w:ilvl w:val="0"/>
                    <w:numId w:val="5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lợi nhuận &lt;</w:t>
                </w:r>
                <w:r w:rsidDel="00000000" w:rsidR="00000000" w:rsidRPr="00000000">
                  <w:rPr>
                    <w:rtl w:val="0"/>
                  </w:rPr>
                  <w:t xml:space="preserve">0</w:t>
                </w:r>
                <w:r w:rsidDel="00000000" w:rsidR="00000000" w:rsidRPr="00000000">
                  <w:rPr>
                    <w:rFonts w:ascii="Montserrat" w:cs="Montserrat" w:eastAsia="Montserrat" w:hAnsi="Montserrat"/>
                    <w:rtl w:val="0"/>
                  </w:rPr>
                  <w:t xml:space="preserve">: hiển thị dấu “-”, màu đỏ.</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Textlink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“Quỹ của tôi”</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pending (tiền mua chờ khớp, 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numPr>
                    <w:ilvl w:val="0"/>
                    <w:numId w:val="109"/>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1 trong 2 giá trị không có, hiển thị “- - -” thay cho số tiền.</w:t>
                </w:r>
              </w:p>
              <w:p w:rsidR="00000000" w:rsidDel="00000000" w:rsidP="00000000" w:rsidRDefault="00000000" w:rsidRPr="00000000" w14:paraId="00000FD2">
                <w:pPr>
                  <w:widowControl w:val="0"/>
                  <w:numPr>
                    <w:ilvl w:val="0"/>
                    <w:numId w:val="109"/>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không có cả 2 giá trị, ẩn mục này.</w:t>
                </w:r>
              </w:p>
              <w:p w:rsidR="00000000" w:rsidDel="00000000" w:rsidP="00000000" w:rsidRDefault="00000000" w:rsidRPr="00000000" w14:paraId="00000FD3">
                <w:pPr>
                  <w:widowControl w:val="0"/>
                  <w:numPr>
                    <w:ilvl w:val="0"/>
                    <w:numId w:val="109"/>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có cả 2 giá trị, hiển thị nội dung theo mô tả bên dưới.</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mua chờ khớp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 của các giao dịch thuộc quỹ đó, có trạng thái “Chờ nhận CCQ, chờ khớp lệnh, chờ hủy.”</w:t>
                </w:r>
              </w:p>
              <w:p w:rsidR="00000000" w:rsidDel="00000000" w:rsidP="00000000" w:rsidRDefault="00000000" w:rsidRPr="00000000" w14:paraId="00000FD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31">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bán của các giao dịch thuộc quỹ đó, có trạng thái “Chờ khớp lệnh, chờ hủy, chờ nhận tiền”.</w:t>
                </w:r>
              </w:p>
              <w:p w:rsidR="00000000" w:rsidDel="00000000" w:rsidP="00000000" w:rsidRDefault="00000000" w:rsidRPr="00000000" w14:paraId="00000FD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32">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Tooltip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bottomsheet giải thích Tiền bán chờ nhận: Giá trị bán tạm tính chưa bao gồm phí &amp; thuế.</w:t>
                </w:r>
              </w:p>
            </w:tc>
          </w:tr>
        </w:tbl>
      </w:sdtContent>
    </w:sdt>
    <w:p w:rsidR="00000000" w:rsidDel="00000000" w:rsidP="00000000" w:rsidRDefault="00000000" w:rsidRPr="00000000" w14:paraId="00000FDF">
      <w:pPr>
        <w:pStyle w:val="Heading4"/>
        <w:numPr>
          <w:ilvl w:val="2"/>
          <w:numId w:val="75"/>
        </w:numPr>
        <w:ind w:left="708.6614173228347" w:hanging="150"/>
        <w:rPr/>
      </w:pPr>
      <w:bookmarkStart w:colFirst="0" w:colLast="0" w:name="_heading=h.d73ju63hmiia" w:id="192"/>
      <w:bookmarkEnd w:id="192"/>
      <w:r w:rsidDel="00000000" w:rsidR="00000000" w:rsidRPr="00000000">
        <w:rPr>
          <w:rtl w:val="0"/>
        </w:rPr>
        <w:t xml:space="preserve">Scr: Quỹ của tôi</w:t>
      </w:r>
    </w:p>
    <w:tbl>
      <w:tblPr>
        <w:tblStyle w:val="Table101"/>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620"/>
        <w:gridCol w:w="4410"/>
        <w:tblGridChange w:id="0">
          <w:tblGrid>
            <w:gridCol w:w="3285"/>
            <w:gridCol w:w="1620"/>
            <w:gridCol w:w="441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356100"/>
                  <wp:effectExtent b="0" l="0" r="0" t="0"/>
                  <wp:docPr id="59" name="image57.png"/>
                  <a:graphic>
                    <a:graphicData uri="http://schemas.openxmlformats.org/drawingml/2006/picture">
                      <pic:pic>
                        <pic:nvPicPr>
                          <pic:cNvPr id="0" name="image57.png"/>
                          <pic:cNvPicPr preferRelativeResize="0"/>
                        </pic:nvPicPr>
                        <pic:blipFill>
                          <a:blip r:embed="rId133"/>
                          <a:srcRect b="0" l="0" r="0" t="0"/>
                          <a:stretch>
                            <a:fillRect/>
                          </a:stretch>
                        </pic:blipFill>
                        <pic:spPr>
                          <a:xfrm>
                            <a:off x="0" y="0"/>
                            <a:ext cx="1952625" cy="4356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tổng tài sản, chi tiết tài sản theo từng quỹ.</w:t>
            </w:r>
          </w:p>
        </w:tc>
      </w:tr>
      <w:tr>
        <w:trPr>
          <w:cantSplit w:val="0"/>
          <w:trHeight w:val="851.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Quỹ của tôi</w:t>
            </w:r>
          </w:p>
        </w:tc>
      </w:tr>
      <w:tr>
        <w:trPr>
          <w:cantSplit w:val="0"/>
          <w:trHeight w:val="85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tài sản tổng quan. </w:t>
            </w:r>
            <w:hyperlink w:anchor="_heading=h.7re62on5at7p">
              <w:r w:rsidDel="00000000" w:rsidR="00000000" w:rsidRPr="00000000">
                <w:rPr>
                  <w:rFonts w:ascii="Montserrat" w:cs="Montserrat" w:eastAsia="Montserrat" w:hAnsi="Montserrat"/>
                  <w:color w:val="1155cc"/>
                  <w:u w:val="single"/>
                  <w:rtl w:val="0"/>
                </w:rPr>
                <w:t xml:space="preserve">Xem chi tiết tại đây</w:t>
              </w:r>
            </w:hyperlink>
            <w:r w:rsidDel="00000000" w:rsidR="00000000" w:rsidRPr="00000000">
              <w:rPr>
                <w:rFonts w:ascii="Montserrat" w:cs="Montserrat" w:eastAsia="Montserrat" w:hAnsi="Montserrat"/>
                <w:rtl w:val="0"/>
              </w:rPr>
              <w:t xml:space="preserv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360" w:lineRule="auto"/>
              <w:ind w:left="0" w:firstLine="0"/>
              <w:rPr>
                <w:rFonts w:ascii="Montserrat" w:cs="Montserrat" w:eastAsia="Montserrat" w:hAnsi="Montserrat"/>
              </w:rPr>
            </w:pPr>
            <w:sdt>
              <w:sdtPr>
                <w:id w:val="2138891129"/>
                <w:tag w:val="goog_rdk_86"/>
              </w:sdtPr>
              <w:sdtContent>
                <w:commentRangeStart w:id="15"/>
              </w:sdtContent>
            </w:sdt>
            <w:r w:rsidDel="00000000" w:rsidR="00000000" w:rsidRPr="00000000">
              <w:rPr>
                <w:rFonts w:ascii="Montserrat" w:cs="Montserrat" w:eastAsia="Montserrat" w:hAnsi="Montserrat"/>
                <w:rtl w:val="0"/>
              </w:rPr>
              <w:t xml:space="preserve">Danh mục đầu tư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360" w:lineRule="auto"/>
              <w:ind w:left="0" w:right="135.35433070866134" w:firstLine="0"/>
              <w:jc w:val="both"/>
              <w:rPr>
                <w:rFonts w:ascii="Montserrat" w:cs="Montserrat" w:eastAsia="Montserrat" w:hAnsi="Montserrat"/>
              </w:rPr>
            </w:pPr>
            <w:commentRangeEnd w:id="15"/>
            <w:r w:rsidDel="00000000" w:rsidR="00000000" w:rsidRPr="00000000">
              <w:commentReference w:id="15"/>
            </w:r>
            <w:r w:rsidDel="00000000" w:rsidR="00000000" w:rsidRPr="00000000">
              <w:rPr>
                <w:rFonts w:ascii="Montserrat" w:cs="Montserrat" w:eastAsia="Montserrat" w:hAnsi="Montserrat"/>
                <w:rtl w:val="0"/>
              </w:rPr>
              <w:t xml:space="preserve">Hiển thị thông tin tài sản của mỗi quỹ hiện có.</w:t>
            </w:r>
          </w:p>
          <w:p w:rsidR="00000000" w:rsidDel="00000000" w:rsidP="00000000" w:rsidRDefault="00000000" w:rsidRPr="00000000" w14:paraId="00000FF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Sắp xếp theo % lợi nhuận từ cao đến thấp. Với mỗi quỹ, hiển thị các thông tin gồm:</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Logo + Mã quỹ + Loại quỹ + Button “&gt;”.</w:t>
            </w:r>
          </w:p>
          <w:p w:rsidR="00000000" w:rsidDel="00000000" w:rsidP="00000000" w:rsidRDefault="00000000" w:rsidRPr="00000000" w14:paraId="00000FF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vùng thông tin, hiển thị màn hình </w:t>
            </w:r>
            <w:hyperlink w:anchor="_heading=h.gwhl37v8i32a">
              <w:r w:rsidDel="00000000" w:rsidR="00000000" w:rsidRPr="00000000">
                <w:rPr>
                  <w:rFonts w:ascii="Montserrat" w:cs="Montserrat" w:eastAsia="Montserrat" w:hAnsi="Montserrat"/>
                  <w:color w:val="1155cc"/>
                  <w:u w:val="single"/>
                  <w:rtl w:val="0"/>
                </w:rPr>
                <w:t xml:space="preserve">Chi tiết quỹ</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Giá trị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F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tài sản của quỹ gồm: tài sản cũ + tài sản mới, theo cú pháp:</w:t>
            </w:r>
          </w:p>
          <w:p w:rsidR="00000000" w:rsidDel="00000000" w:rsidP="00000000" w:rsidRDefault="00000000" w:rsidRPr="00000000" w14:paraId="00000FF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i w:val="1"/>
                <w:rtl w:val="0"/>
              </w:rPr>
              <w:t xml:space="preserve">tiền (số lượng chứng chỉ quỹ CCQ)”</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tạm tính trên mỗi quỹ:</w:t>
            </w:r>
          </w:p>
          <w:p w:rsidR="00000000" w:rsidDel="00000000" w:rsidP="00000000" w:rsidRDefault="00000000" w:rsidRPr="00000000" w14:paraId="00000FFE">
            <w:pPr>
              <w:widowControl w:val="0"/>
              <w:spacing w:line="360" w:lineRule="auto"/>
              <w:ind w:left="0" w:right="135.35433070866134" w:firstLine="0"/>
              <w:jc w:val="both"/>
              <w:rPr>
                <w:rFonts w:ascii="Montserrat" w:cs="Montserrat" w:eastAsia="Montserrat" w:hAnsi="Montserrat"/>
                <w:i w:val="1"/>
              </w:rPr>
            </w:pPr>
            <w:r w:rsidDel="00000000" w:rsidR="00000000" w:rsidRPr="00000000">
              <w:rPr>
                <w:rFonts w:ascii="Montserrat" w:cs="Montserrat" w:eastAsia="Montserrat" w:hAnsi="Montserrat"/>
                <w:i w:val="1"/>
                <w:rtl w:val="0"/>
              </w:rPr>
              <w:t xml:space="preserve">+/- số tiền (%lợi nhuận)</w:t>
            </w:r>
          </w:p>
          <w:p w:rsidR="00000000" w:rsidDel="00000000" w:rsidP="00000000" w:rsidRDefault="00000000" w:rsidRPr="00000000" w14:paraId="00000FF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w:t>
            </w:r>
          </w:p>
          <w:p w:rsidR="00000000" w:rsidDel="00000000" w:rsidP="00000000" w:rsidRDefault="00000000" w:rsidRPr="00000000" w14:paraId="00001000">
            <w:pPr>
              <w:widowControl w:val="0"/>
              <w:numPr>
                <w:ilvl w:val="0"/>
                <w:numId w:val="126"/>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Lợi nhuận được tính = tổng số lượng CCQ*NAV hiện tại.</w:t>
            </w:r>
          </w:p>
          <w:p w:rsidR="00000000" w:rsidDel="00000000" w:rsidP="00000000" w:rsidRDefault="00000000" w:rsidRPr="00000000" w14:paraId="00001001">
            <w:pPr>
              <w:widowControl w:val="0"/>
              <w:numPr>
                <w:ilvl w:val="0"/>
                <w:numId w:val="5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lợi nhuận &gt;=0: hiển thị dấu”+”, màu xanh.</w:t>
            </w:r>
          </w:p>
          <w:p w:rsidR="00000000" w:rsidDel="00000000" w:rsidP="00000000" w:rsidRDefault="00000000" w:rsidRPr="00000000" w14:paraId="00001002">
            <w:pPr>
              <w:widowControl w:val="0"/>
              <w:numPr>
                <w:ilvl w:val="0"/>
                <w:numId w:val="5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lợi nhuận &lt;=: hiển thị dấu “-”, màu đỏ.</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mua chờ khớp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mua của các giao dịch thuộc quỹ đó, có trạng thái “Chờ nhận CCQ, chờ khớp lệnh, chờ hủy.”</w:t>
            </w:r>
          </w:p>
          <w:p w:rsidR="00000000" w:rsidDel="00000000" w:rsidP="00000000" w:rsidRDefault="00000000" w:rsidRPr="00000000" w14:paraId="0000100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34">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Tiền bán chờ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tổng số tiền bán của các giao dịch thuộc quỹ đó, có trạng thái “Chờ khớp lệnh, chờ hủy, chờ nhận tiền”.</w:t>
            </w:r>
          </w:p>
          <w:p w:rsidR="00000000" w:rsidDel="00000000" w:rsidP="00000000" w:rsidRDefault="00000000" w:rsidRPr="00000000" w14:paraId="0000100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thêm rule map trạng thái lệnh: </w:t>
            </w:r>
            <w:hyperlink r:id="rId135">
              <w:r w:rsidDel="00000000" w:rsidR="00000000" w:rsidRPr="00000000">
                <w:rPr>
                  <w:rFonts w:ascii="Montserrat" w:cs="Montserrat" w:eastAsia="Montserrat" w:hAnsi="Montserrat"/>
                  <w:color w:val="1155cc"/>
                  <w:u w:val="single"/>
                  <w:rtl w:val="0"/>
                </w:rPr>
                <w:t xml:space="preserve">tại đây.</w:t>
              </w:r>
            </w:hyperlink>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numPr>
                <w:ilvl w:val="0"/>
                <w:numId w:val="16"/>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Primary CTA: Mua. Khi click, hiển thị màn hình Đặt lệnh mua.</w:t>
            </w:r>
          </w:p>
          <w:p w:rsidR="00000000" w:rsidDel="00000000" w:rsidP="00000000" w:rsidRDefault="00000000" w:rsidRPr="00000000" w14:paraId="0000100E">
            <w:pPr>
              <w:widowControl w:val="0"/>
              <w:numPr>
                <w:ilvl w:val="0"/>
                <w:numId w:val="16"/>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Secondary CTA: Bán:  Khi click , hiển thị màn hình </w:t>
            </w:r>
            <w:hyperlink w:anchor="_heading=h.qdvqyxba73u7">
              <w:r w:rsidDel="00000000" w:rsidR="00000000" w:rsidRPr="00000000">
                <w:rPr>
                  <w:rFonts w:ascii="Montserrat" w:cs="Montserrat" w:eastAsia="Montserrat" w:hAnsi="Montserrat"/>
                  <w:color w:val="1155cc"/>
                  <w:u w:val="single"/>
                  <w:rtl w:val="0"/>
                </w:rPr>
                <w:t xml:space="preserve">“Đặt lệnh bán”</w:t>
              </w:r>
            </w:hyperlink>
            <w:r w:rsidDel="00000000" w:rsidR="00000000" w:rsidRPr="00000000">
              <w:rPr>
                <w:rFonts w:ascii="Montserrat" w:cs="Montserrat" w:eastAsia="Montserrat" w:hAnsi="Montserrat"/>
                <w:rtl w:val="0"/>
              </w:rPr>
              <w:t xml:space="preserve"> (Luồng bán có phân biệt tài sản cũ và mới, bổ sung thêm sau).</w:t>
            </w:r>
            <w:r w:rsidDel="00000000" w:rsidR="00000000" w:rsidRPr="00000000">
              <w:rPr>
                <w:rtl w:val="0"/>
              </w:rPr>
              <w:t xml:space="preserve"> </w:t>
            </w:r>
            <w:sdt>
              <w:sdtPr>
                <w:id w:val="-682078144"/>
                <w:tag w:val="goog_rdk_87"/>
              </w:sdtPr>
              <w:sdtContent>
                <w:commentRangeStart w:id="16"/>
              </w:sdtContent>
            </w:sdt>
            <w:r w:rsidDel="00000000" w:rsidR="00000000" w:rsidRPr="00000000">
              <w:rPr>
                <w:rFonts w:ascii="Montserrat" w:cs="Montserrat" w:eastAsia="Montserrat" w:hAnsi="Montserrat"/>
                <w:rtl w:val="0"/>
              </w:rPr>
              <w:t xml:space="preserve">D</w:t>
            </w:r>
            <w:r w:rsidDel="00000000" w:rsidR="00000000" w:rsidRPr="00000000">
              <w:rPr>
                <w:rtl w:val="0"/>
              </w:rPr>
              <w:t xml:space="preserve">isable button </w:t>
            </w:r>
            <w:commentRangeEnd w:id="16"/>
            <w:r w:rsidDel="00000000" w:rsidR="00000000" w:rsidRPr="00000000">
              <w:commentReference w:id="16"/>
            </w:r>
            <w:r w:rsidDel="00000000" w:rsidR="00000000" w:rsidRPr="00000000">
              <w:rPr>
                <w:rtl w:val="0"/>
              </w:rPr>
              <w:t xml:space="preserve">“Bán” với các quỹ có Giá trị tài sản &lt;= 0.</w:t>
            </w:r>
            <w:r w:rsidDel="00000000" w:rsidR="00000000" w:rsidRPr="00000000">
              <w:rPr>
                <w:rtl w:val="0"/>
              </w:rPr>
            </w:r>
          </w:p>
        </w:tc>
      </w:tr>
    </w:tbl>
    <w:p w:rsidR="00000000" w:rsidDel="00000000" w:rsidP="00000000" w:rsidRDefault="00000000" w:rsidRPr="00000000" w14:paraId="0000100F">
      <w:pPr>
        <w:pStyle w:val="Heading1"/>
        <w:spacing w:before="200" w:line="360" w:lineRule="auto"/>
        <w:ind w:left="0" w:firstLine="0"/>
        <w:rPr>
          <w:rFonts w:ascii="Montserrat" w:cs="Montserrat" w:eastAsia="Montserrat" w:hAnsi="Montserrat"/>
        </w:rPr>
      </w:pPr>
      <w:bookmarkStart w:colFirst="0" w:colLast="0" w:name="_heading=h.hb5b9xqat6nt" w:id="193"/>
      <w:bookmarkEnd w:id="193"/>
      <w:r w:rsidDel="00000000" w:rsidR="00000000" w:rsidRPr="00000000">
        <w:br w:type="page"/>
      </w:r>
      <w:r w:rsidDel="00000000" w:rsidR="00000000" w:rsidRPr="00000000">
        <w:rPr>
          <w:rtl w:val="0"/>
        </w:rPr>
      </w:r>
    </w:p>
    <w:p w:rsidR="00000000" w:rsidDel="00000000" w:rsidP="00000000" w:rsidRDefault="00000000" w:rsidRPr="00000000" w14:paraId="00001010">
      <w:pPr>
        <w:pStyle w:val="Heading1"/>
        <w:numPr>
          <w:ilvl w:val="0"/>
          <w:numId w:val="75"/>
        </w:numPr>
        <w:spacing w:after="0" w:afterAutospacing="0"/>
        <w:ind w:left="850.3937007874017" w:hanging="360"/>
        <w:rPr>
          <w:rFonts w:ascii="Montserrat" w:cs="Montserrat" w:eastAsia="Montserrat" w:hAnsi="Montserrat"/>
        </w:rPr>
      </w:pPr>
      <w:bookmarkStart w:colFirst="0" w:colLast="0" w:name="_heading=h.yu74zy9m6j6j" w:id="194"/>
      <w:bookmarkEnd w:id="194"/>
      <w:r w:rsidDel="00000000" w:rsidR="00000000" w:rsidRPr="00000000">
        <w:rPr>
          <w:rFonts w:ascii="Montserrat" w:cs="Montserrat" w:eastAsia="Montserrat" w:hAnsi="Montserrat"/>
          <w:rtl w:val="0"/>
        </w:rPr>
        <w:t xml:space="preserve">Nghiệp vụ: Bán chứng chỉ quỹ</w:t>
      </w:r>
    </w:p>
    <w:p w:rsidR="00000000" w:rsidDel="00000000" w:rsidP="00000000" w:rsidRDefault="00000000" w:rsidRPr="00000000" w14:paraId="00001011">
      <w:pPr>
        <w:pStyle w:val="Heading3"/>
        <w:numPr>
          <w:ilvl w:val="1"/>
          <w:numId w:val="75"/>
        </w:numPr>
        <w:spacing w:before="0" w:beforeAutospacing="0"/>
        <w:ind w:left="992.1259842519685" w:hanging="360"/>
        <w:rPr/>
      </w:pPr>
      <w:bookmarkStart w:colFirst="0" w:colLast="0" w:name="_heading=h.fe0i29b6n5a0" w:id="195"/>
      <w:bookmarkEnd w:id="195"/>
      <w:r w:rsidDel="00000000" w:rsidR="00000000" w:rsidRPr="00000000">
        <w:rPr>
          <w:rtl w:val="0"/>
        </w:rPr>
        <w:t xml:space="preserve">Tổng quan</w:t>
      </w:r>
    </w:p>
    <w:sdt>
      <w:sdtPr>
        <w:lock w:val="contentLocked"/>
        <w:id w:val="1059433011"/>
        <w:tag w:val="goog_rdk_89"/>
      </w:sdtPr>
      <w:sdtContent>
        <w:tbl>
          <w:tblPr>
            <w:tblStyle w:val="Table10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395"/>
            <w:tblGridChange w:id="0">
              <w:tblGrid>
                <w:gridCol w:w="1980"/>
                <w:gridCol w:w="7395"/>
              </w:tblGrid>
            </w:tblGridChange>
          </w:tblGrid>
          <w:tr>
            <w:trPr>
              <w:cantSplit w:val="0"/>
              <w:trHeight w:val="195" w:hRule="atLeast"/>
              <w:tblHeader w:val="0"/>
            </w:trPr>
            <w:tc>
              <w:tcPr/>
              <w:p w:rsidR="00000000" w:rsidDel="00000000" w:rsidP="00000000" w:rsidRDefault="00000000" w:rsidRPr="00000000" w14:paraId="0000101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Bán chứng chỉ quỹ</w:t>
                </w:r>
              </w:p>
            </w:tc>
          </w:tr>
          <w:tr>
            <w:trPr>
              <w:cantSplit w:val="0"/>
              <w:tblHeader w:val="0"/>
            </w:trPr>
            <w:tc>
              <w:tcPr/>
              <w:p w:rsidR="00000000" w:rsidDel="00000000" w:rsidP="00000000" w:rsidRDefault="00000000" w:rsidRPr="00000000" w14:paraId="00001014">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đặt lệnh bán chứng chỉ quỹ, xem lại chi tiết lệnh bán.</w:t>
                </w:r>
              </w:p>
            </w:tc>
          </w:tr>
          <w:tr>
            <w:trPr>
              <w:cantSplit w:val="0"/>
              <w:tblHeader w:val="0"/>
            </w:trPr>
            <w:tc>
              <w:tcPr/>
              <w:p w:rsidR="00000000" w:rsidDel="00000000" w:rsidP="00000000" w:rsidRDefault="00000000" w:rsidRPr="00000000" w14:paraId="00001016">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1018">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1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chọn Bán chứng chỉ quỹ từ:</w:t>
                </w:r>
              </w:p>
              <w:p w:rsidR="00000000" w:rsidDel="00000000" w:rsidP="00000000" w:rsidRDefault="00000000" w:rsidRPr="00000000" w14:paraId="0000101A">
                <w:pPr>
                  <w:widowControl w:val="0"/>
                  <w:numPr>
                    <w:ilvl w:val="0"/>
                    <w:numId w:val="92"/>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Button Bán ở màn hình Chi tiết quỹ (nếu user có tài sản của quỹ đó)</w:t>
                </w:r>
              </w:p>
              <w:p w:rsidR="00000000" w:rsidDel="00000000" w:rsidP="00000000" w:rsidRDefault="00000000" w:rsidRPr="00000000" w14:paraId="0000101B">
                <w:pPr>
                  <w:widowControl w:val="0"/>
                  <w:numPr>
                    <w:ilvl w:val="0"/>
                    <w:numId w:val="92"/>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Button Bán ở màn hình Quỹ của tôi</w:t>
                </w:r>
              </w:p>
              <w:p w:rsidR="00000000" w:rsidDel="00000000" w:rsidP="00000000" w:rsidRDefault="00000000" w:rsidRPr="00000000" w14:paraId="0000101C">
                <w:pPr>
                  <w:widowControl w:val="0"/>
                  <w:numPr>
                    <w:ilvl w:val="0"/>
                    <w:numId w:val="92"/>
                  </w:numPr>
                  <w:spacing w:line="360" w:lineRule="auto"/>
                  <w:ind w:left="425.19685039370046" w:hanging="360"/>
                  <w:rPr>
                    <w:rFonts w:ascii="Montserrat" w:cs="Montserrat" w:eastAsia="Montserrat" w:hAnsi="Montserrat"/>
                    <w:u w:val="none"/>
                  </w:rPr>
                </w:pPr>
                <w:sdt>
                  <w:sdtPr>
                    <w:id w:val="-523480068"/>
                    <w:tag w:val="goog_rdk_88"/>
                  </w:sdtPr>
                  <w:sdtContent>
                    <w:commentRangeStart w:id="17"/>
                  </w:sdtContent>
                </w:sdt>
                <w:r w:rsidDel="00000000" w:rsidR="00000000" w:rsidRPr="00000000">
                  <w:rPr>
                    <w:rFonts w:ascii="Montserrat" w:cs="Montserrat" w:eastAsia="Montserrat" w:hAnsi="Montserrat"/>
                    <w:rtl w:val="0"/>
                  </w:rPr>
                  <w:t xml:space="preserve">Button Bán lại ở màn hình Kết quả giao dịch bán thất bại.</w:t>
                </w:r>
                <w:commentRangeEnd w:id="17"/>
                <w:r w:rsidDel="00000000" w:rsidR="00000000" w:rsidRPr="00000000">
                  <w:commentReference w:id="17"/>
                </w:r>
                <w:r w:rsidDel="00000000" w:rsidR="00000000" w:rsidRPr="00000000">
                  <w:rPr>
                    <w:rtl w:val="0"/>
                  </w:rPr>
                </w:r>
              </w:p>
            </w:tc>
          </w:tr>
          <w:tr>
            <w:trPr>
              <w:cantSplit w:val="0"/>
              <w:trHeight w:val="1109.9121093749998" w:hRule="atLeast"/>
              <w:tblHeader w:val="0"/>
            </w:trPr>
            <w:tc>
              <w:tcPr/>
              <w:p w:rsidR="00000000" w:rsidDel="00000000" w:rsidP="00000000" w:rsidRDefault="00000000" w:rsidRPr="00000000" w14:paraId="0000101D">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đã có tài khoản giao dịch chứng chỉ quỹ tại CVS.</w:t>
                </w:r>
              </w:p>
              <w:p w:rsidR="00000000" w:rsidDel="00000000" w:rsidP="00000000" w:rsidRDefault="00000000" w:rsidRPr="00000000" w14:paraId="0000101F">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Quỹ đang hoạt động.</w:t>
                </w:r>
              </w:p>
              <w:p w:rsidR="00000000" w:rsidDel="00000000" w:rsidP="00000000" w:rsidRDefault="00000000" w:rsidRPr="00000000" w14:paraId="00001020">
                <w:pPr>
                  <w:widowControl w:val="0"/>
                  <w:numPr>
                    <w:ilvl w:val="0"/>
                    <w:numId w:val="34"/>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đã có tài sản của quỹ đó.</w:t>
                </w:r>
              </w:p>
              <w:p w:rsidR="00000000" w:rsidDel="00000000" w:rsidP="00000000" w:rsidRDefault="00000000" w:rsidRPr="00000000" w14:paraId="00001021">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bán đáp ứng các quy định của quỹ (số lượng bán tối thiểu, số lượng bán tối đa, số lượng tối thiểu còn lại sau khi bán)</w:t>
                </w:r>
              </w:p>
            </w:tc>
          </w:tr>
          <w:tr>
            <w:trPr>
              <w:cantSplit w:val="0"/>
              <w:trHeight w:val="1079.9121093749998" w:hRule="atLeast"/>
              <w:tblHeader w:val="0"/>
            </w:trPr>
            <w:tc>
              <w:tcPr/>
              <w:p w:rsidR="00000000" w:rsidDel="00000000" w:rsidP="00000000" w:rsidRDefault="00000000" w:rsidRPr="00000000" w14:paraId="00001022">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bán được gửi thành công lên hệ thống và ghi nhận vào lịch sử lệnh.</w:t>
                </w:r>
              </w:p>
              <w:p w:rsidR="00000000" w:rsidDel="00000000" w:rsidP="00000000" w:rsidRDefault="00000000" w:rsidRPr="00000000" w14:paraId="00001024">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xem lại chi tiết lệnh vừa đặt.</w:t>
                </w:r>
              </w:p>
            </w:tc>
          </w:tr>
          <w:tr>
            <w:trPr>
              <w:cantSplit w:val="0"/>
              <w:tblHeader w:val="0"/>
            </w:trPr>
            <w:tc>
              <w:tcPr/>
              <w:p w:rsidR="00000000" w:rsidDel="00000000" w:rsidP="00000000" w:rsidRDefault="00000000" w:rsidRPr="00000000" w14:paraId="00001025">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nhập số lượng bán không hợp lệ (không thỏa số lượng bán tối thiểu, số lượng bán tối đa, số lượng tối thiểu còn lại sau khi bán được quy định theo quỹ).</w:t>
                </w:r>
              </w:p>
              <w:p w:rsidR="00000000" w:rsidDel="00000000" w:rsidP="00000000" w:rsidRDefault="00000000" w:rsidRPr="00000000" w14:paraId="00001027">
                <w:pPr>
                  <w:widowControl w:val="0"/>
                  <w:numPr>
                    <w:ilvl w:val="0"/>
                    <w:numId w:val="68"/>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Quỹ đang tạm ngừng giao dịch.</w:t>
                </w:r>
              </w:p>
            </w:tc>
          </w:tr>
          <w:tr>
            <w:trPr>
              <w:cantSplit w:val="0"/>
              <w:trHeight w:val="549.9609375" w:hRule="atLeast"/>
              <w:tblHeader w:val="0"/>
            </w:trPr>
            <w:tc>
              <w:tcPr/>
              <w:p w:rsidR="00000000" w:rsidDel="00000000" w:rsidP="00000000" w:rsidRDefault="00000000" w:rsidRPr="00000000" w14:paraId="00001028">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102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102B">
      <w:pPr>
        <w:pStyle w:val="Heading2"/>
        <w:ind w:left="0" w:firstLine="0"/>
        <w:rPr>
          <w:rFonts w:ascii="Montserrat" w:cs="Montserrat" w:eastAsia="Montserrat" w:hAnsi="Montserrat"/>
        </w:rPr>
      </w:pPr>
      <w:bookmarkStart w:colFirst="0" w:colLast="0" w:name="_heading=h.f48yj7g6eytb" w:id="196"/>
      <w:bookmarkEnd w:id="196"/>
      <w:r w:rsidDel="00000000" w:rsidR="00000000" w:rsidRPr="00000000">
        <w:br w:type="page"/>
      </w:r>
      <w:r w:rsidDel="00000000" w:rsidR="00000000" w:rsidRPr="00000000">
        <w:rPr>
          <w:rtl w:val="0"/>
        </w:rPr>
      </w:r>
    </w:p>
    <w:p w:rsidR="00000000" w:rsidDel="00000000" w:rsidP="00000000" w:rsidRDefault="00000000" w:rsidRPr="00000000" w14:paraId="0000102C">
      <w:pPr>
        <w:pStyle w:val="Heading3"/>
        <w:numPr>
          <w:ilvl w:val="1"/>
          <w:numId w:val="75"/>
        </w:numPr>
        <w:ind w:left="992.1259842519685" w:hanging="360"/>
        <w:rPr/>
      </w:pPr>
      <w:bookmarkStart w:colFirst="0" w:colLast="0" w:name="_heading=h.y9z0epjqjbv9" w:id="197"/>
      <w:bookmarkEnd w:id="197"/>
      <w:r w:rsidDel="00000000" w:rsidR="00000000" w:rsidRPr="00000000">
        <w:rPr>
          <w:rtl w:val="0"/>
        </w:rPr>
        <w:t xml:space="preserve">Flowchart</w:t>
      </w:r>
    </w:p>
    <w:p w:rsidR="00000000" w:rsidDel="00000000" w:rsidP="00000000" w:rsidRDefault="00000000" w:rsidRPr="00000000" w14:paraId="0000102D">
      <w:pPr>
        <w:ind w:left="0" w:firstLine="0"/>
        <w:rPr/>
      </w:pPr>
      <w:hyperlink r:id="rId136">
        <w:r w:rsidDel="00000000" w:rsidR="00000000" w:rsidRPr="00000000">
          <w:rPr>
            <w:color w:val="1155cc"/>
            <w:u w:val="single"/>
            <w:rtl w:val="0"/>
          </w:rPr>
          <w:t xml:space="preserve">Xem chi tiết tại đây</w:t>
        </w:r>
      </w:hyperlink>
      <w:r w:rsidDel="00000000" w:rsidR="00000000" w:rsidRPr="00000000">
        <w:rPr>
          <w:rtl w:val="0"/>
        </w:rPr>
      </w:r>
    </w:p>
    <w:p w:rsidR="00000000" w:rsidDel="00000000" w:rsidP="00000000" w:rsidRDefault="00000000" w:rsidRPr="00000000" w14:paraId="0000102E">
      <w:pPr>
        <w:ind w:left="0" w:firstLine="0"/>
        <w:jc w:val="center"/>
        <w:rPr/>
      </w:pPr>
      <w:r w:rsidDel="00000000" w:rsidR="00000000" w:rsidRPr="00000000">
        <w:rPr/>
        <w:drawing>
          <wp:inline distB="114300" distT="114300" distL="114300" distR="114300">
            <wp:extent cx="5167313" cy="8094515"/>
            <wp:effectExtent b="0" l="0" r="0" t="0"/>
            <wp:docPr id="63" name="image77.png"/>
            <a:graphic>
              <a:graphicData uri="http://schemas.openxmlformats.org/drawingml/2006/picture">
                <pic:pic>
                  <pic:nvPicPr>
                    <pic:cNvPr id="0" name="image77.png"/>
                    <pic:cNvPicPr preferRelativeResize="0"/>
                  </pic:nvPicPr>
                  <pic:blipFill>
                    <a:blip r:embed="rId137"/>
                    <a:srcRect b="0" l="0" r="0" t="0"/>
                    <a:stretch>
                      <a:fillRect/>
                    </a:stretch>
                  </pic:blipFill>
                  <pic:spPr>
                    <a:xfrm>
                      <a:off x="0" y="0"/>
                      <a:ext cx="5167313" cy="8094515"/>
                    </a:xfrm>
                    <a:prstGeom prst="rect"/>
                    <a:ln/>
                  </pic:spPr>
                </pic:pic>
              </a:graphicData>
            </a:graphic>
          </wp:inline>
        </w:drawing>
      </w:r>
      <w:r w:rsidDel="00000000" w:rsidR="00000000" w:rsidRPr="00000000">
        <w:rPr>
          <w:rtl w:val="0"/>
        </w:rPr>
      </w:r>
    </w:p>
    <w:p w:rsidR="00000000" w:rsidDel="00000000" w:rsidP="00000000" w:rsidRDefault="00000000" w:rsidRPr="00000000" w14:paraId="0000102F">
      <w:pPr>
        <w:pStyle w:val="Heading3"/>
        <w:numPr>
          <w:ilvl w:val="1"/>
          <w:numId w:val="75"/>
        </w:numPr>
        <w:spacing w:after="0" w:before="0" w:lineRule="auto"/>
        <w:ind w:left="992.1259842519685" w:hanging="360"/>
        <w:rPr/>
      </w:pPr>
      <w:bookmarkStart w:colFirst="0" w:colLast="0" w:name="_heading=h.2fgxzuhkmw3f" w:id="198"/>
      <w:bookmarkEnd w:id="198"/>
      <w:r w:rsidDel="00000000" w:rsidR="00000000" w:rsidRPr="00000000">
        <w:rPr>
          <w:rtl w:val="0"/>
        </w:rPr>
        <w:t xml:space="preserve">Mô tả chi tiết</w:t>
      </w:r>
    </w:p>
    <w:p w:rsidR="00000000" w:rsidDel="00000000" w:rsidP="00000000" w:rsidRDefault="00000000" w:rsidRPr="00000000" w14:paraId="00001030">
      <w:pPr>
        <w:pStyle w:val="Heading4"/>
        <w:numPr>
          <w:ilvl w:val="2"/>
          <w:numId w:val="75"/>
        </w:numPr>
        <w:spacing w:before="0" w:lineRule="auto"/>
        <w:ind w:left="708.6614173228347" w:hanging="150"/>
        <w:rPr/>
      </w:pPr>
      <w:bookmarkStart w:colFirst="0" w:colLast="0" w:name="_heading=h.qdvqyxba73u7" w:id="199"/>
      <w:bookmarkEnd w:id="199"/>
      <w:r w:rsidDel="00000000" w:rsidR="00000000" w:rsidRPr="00000000">
        <w:rPr>
          <w:rtl w:val="0"/>
        </w:rPr>
        <w:t xml:space="preserve">Scr: Đặt lệnh bán (1 loại tài sản)</w:t>
      </w:r>
    </w:p>
    <w:tbl>
      <w:tblPr>
        <w:tblStyle w:val="Table103"/>
        <w:tblW w:w="102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45"/>
        <w:gridCol w:w="5415"/>
        <w:tblGridChange w:id="0">
          <w:tblGrid>
            <w:gridCol w:w="3330"/>
            <w:gridCol w:w="1545"/>
            <w:gridCol w:w="541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34">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130" name="image109.png"/>
                  <a:graphic>
                    <a:graphicData uri="http://schemas.openxmlformats.org/drawingml/2006/picture">
                      <pic:pic>
                        <pic:nvPicPr>
                          <pic:cNvPr id="0" name="image109.png"/>
                          <pic:cNvPicPr preferRelativeResize="0"/>
                        </pic:nvPicPr>
                        <pic:blipFill>
                          <a:blip r:embed="rId138"/>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quỹ cùng tài sản đã có với quỹ, cho phép user nhập số lượng muốn bán và đặt lệnh bán.</w:t>
            </w:r>
          </w:p>
          <w:p w:rsidR="00000000" w:rsidDel="00000000" w:rsidP="00000000" w:rsidRDefault="00000000" w:rsidRPr="00000000" w14:paraId="0000103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đối với user chỉ có 1 loại tài sản: tài sản cũ hoặc tài sản mới.</w:t>
            </w:r>
          </w:p>
          <w:p w:rsidR="00000000" w:rsidDel="00000000" w:rsidP="00000000" w:rsidRDefault="00000000" w:rsidRPr="00000000" w14:paraId="00001037">
            <w:pPr>
              <w:widowControl w:val="0"/>
              <w:numPr>
                <w:ilvl w:val="0"/>
                <w:numId w:val="69"/>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Tài sản cũ: tài sản từ tài khoản đã mở trực tiếp với công ty quản lý quỹ.</w:t>
            </w:r>
          </w:p>
          <w:p w:rsidR="00000000" w:rsidDel="00000000" w:rsidP="00000000" w:rsidRDefault="00000000" w:rsidRPr="00000000" w14:paraId="00001038">
            <w:pPr>
              <w:widowControl w:val="0"/>
              <w:numPr>
                <w:ilvl w:val="0"/>
                <w:numId w:val="69"/>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Tài sản mới: tài sản từ tài khoản đã mở với đại lý phân phối (CVS).</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3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3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Bán chứng chỉ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 và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quỹ gồm:</w:t>
            </w:r>
          </w:p>
          <w:p w:rsidR="00000000" w:rsidDel="00000000" w:rsidP="00000000" w:rsidRDefault="00000000" w:rsidRPr="00000000" w14:paraId="00001043">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Logo công ty quỹ:</w:t>
            </w:r>
            <w:r w:rsidDel="00000000" w:rsidR="00000000" w:rsidRPr="00000000">
              <w:rPr>
                <w:rFonts w:ascii="Montserrat" w:cs="Montserrat" w:eastAsia="Montserrat" w:hAnsi="Montserrat"/>
                <w:color w:val="9900ff"/>
                <w:rtl w:val="0"/>
              </w:rPr>
              <w:t xml:space="preserve"> </w:t>
            </w:r>
            <w:r w:rsidDel="00000000" w:rsidR="00000000" w:rsidRPr="00000000">
              <w:rPr>
                <w:rFonts w:ascii="Montserrat" w:cs="Montserrat" w:eastAsia="Montserrat" w:hAnsi="Montserrat"/>
                <w:i w:val="1"/>
                <w:color w:val="9900ff"/>
                <w:rtl w:val="0"/>
              </w:rPr>
              <w:t xml:space="preserve">logo</w:t>
            </w:r>
          </w:p>
          <w:p w:rsidR="00000000" w:rsidDel="00000000" w:rsidP="00000000" w:rsidRDefault="00000000" w:rsidRPr="00000000" w14:paraId="00001044">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tl w:val="0"/>
              </w:rPr>
            </w:r>
          </w:p>
          <w:p w:rsidR="00000000" w:rsidDel="00000000" w:rsidP="00000000" w:rsidRDefault="00000000" w:rsidRPr="00000000" w14:paraId="00001045">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tl w:val="0"/>
              </w:rPr>
            </w:r>
          </w:p>
          <w:p w:rsidR="00000000" w:rsidDel="00000000" w:rsidP="00000000" w:rsidRDefault="00000000" w:rsidRPr="00000000" w14:paraId="00001046">
            <w:pPr>
              <w:widowControl w:val="0"/>
              <w:numPr>
                <w:ilvl w:val="0"/>
                <w:numId w:val="104"/>
              </w:numPr>
              <w:spacing w:line="360" w:lineRule="auto"/>
              <w:ind w:left="283.4645669291342" w:right="135.35433070866134" w:hanging="285"/>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Giá ngày X:</w:t>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i w:val="1"/>
                <w:color w:val="9900ff"/>
                <w:rtl w:val="0"/>
              </w:rPr>
              <w:t xml:space="preserve">nav</w:t>
            </w:r>
          </w:p>
          <w:p w:rsidR="00000000" w:rsidDel="00000000" w:rsidP="00000000" w:rsidRDefault="00000000" w:rsidRPr="00000000" w14:paraId="0000104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hiện tại, DD/MM/YYYY.</w:t>
            </w:r>
          </w:p>
          <w:p w:rsidR="00000000" w:rsidDel="00000000" w:rsidP="00000000" w:rsidRDefault="00000000" w:rsidRPr="00000000" w14:paraId="0000104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nav là giá của 1 chứng chỉ quỹ trong phiên gần nhất.</w:t>
            </w:r>
          </w:p>
          <w:p w:rsidR="00000000" w:rsidDel="00000000" w:rsidP="00000000" w:rsidRDefault="00000000" w:rsidRPr="00000000" w14:paraId="00001049">
            <w:pPr>
              <w:widowControl w:val="0"/>
              <w:numPr>
                <w:ilvl w:val="0"/>
                <w:numId w:val="116"/>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Tổng tài sản chứng chỉ quỹ thuộc quỹ đó: </w:t>
            </w:r>
            <w:r w:rsidDel="00000000" w:rsidR="00000000" w:rsidRPr="00000000">
              <w:rPr>
                <w:rFonts w:ascii="Montserrat" w:cs="Montserrat" w:eastAsia="Montserrat" w:hAnsi="Montserrat"/>
                <w:i w:val="1"/>
                <w:color w:val="9900ff"/>
                <w:rtl w:val="0"/>
              </w:rPr>
              <w:t xml:space="preserve">total_value</w:t>
            </w:r>
            <w:r w:rsidDel="00000000" w:rsidR="00000000" w:rsidRPr="00000000">
              <w:rPr>
                <w:rtl w:val="0"/>
              </w:rPr>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863600"/>
                  <wp:effectExtent b="0" l="0" r="0" t="0"/>
                  <wp:docPr id="105"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198120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Cho phép user nhập số lượng chứng chỉ quỹ muốn bán. Chỉ cho phép nhập số, và hiển thị bàn phím số để user nhập.</w:t>
            </w:r>
          </w:p>
          <w:p w:rsidR="00000000" w:rsidDel="00000000" w:rsidP="00000000" w:rsidRDefault="00000000" w:rsidRPr="00000000" w14:paraId="0000104D">
            <w:pPr>
              <w:widowControl w:val="0"/>
              <w:numPr>
                <w:ilvl w:val="0"/>
                <w:numId w:val="7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Placeholder: Tối thiểu X CCQ</w:t>
            </w:r>
          </w:p>
          <w:p w:rsidR="00000000" w:rsidDel="00000000" w:rsidP="00000000" w:rsidRDefault="00000000" w:rsidRPr="00000000" w14:paraId="0000104E">
            <w:pPr>
              <w:widowControl w:val="0"/>
              <w:spacing w:line="360" w:lineRule="auto"/>
              <w:ind w:left="425.19685039370046"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X là số lượng bán tối thiểu </w:t>
            </w:r>
            <w:r w:rsidDel="00000000" w:rsidR="00000000" w:rsidRPr="00000000">
              <w:rPr>
                <w:rFonts w:ascii="Montserrat" w:cs="Montserrat" w:eastAsia="Montserrat" w:hAnsi="Montserrat"/>
                <w:i w:val="1"/>
                <w:color w:val="9900ff"/>
                <w:rtl w:val="0"/>
              </w:rPr>
              <w:t xml:space="preserve">min_redemption_units</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p w:rsidR="00000000" w:rsidDel="00000000" w:rsidP="00000000" w:rsidRDefault="00000000" w:rsidRPr="00000000" w14:paraId="0000104F">
            <w:pPr>
              <w:widowControl w:val="0"/>
              <w:numPr>
                <w:ilvl w:val="0"/>
                <w:numId w:val="7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Số lượng được validate ngay khi user nhập vào:</w:t>
            </w:r>
          </w:p>
          <w:p w:rsidR="00000000" w:rsidDel="00000000" w:rsidP="00000000" w:rsidRDefault="00000000" w:rsidRPr="00000000" w14:paraId="00001050">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nhỏ hơn số lượng bán tối thiểu, hiển thị inline-message “Số lượng bán phải tối thiểu X CCQ.”. X là số lượng bán tối thiểu được quy định trong quỹ.</w:t>
            </w:r>
          </w:p>
          <w:p w:rsidR="00000000" w:rsidDel="00000000" w:rsidP="00000000" w:rsidRDefault="00000000" w:rsidRPr="00000000" w14:paraId="00001051">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lớn hơn số lượng tài sản hiện có, hiển thị inline-message “Chỉ được nhập tối đa Y CCQ”. Y là tổng tài sản của user trên quỹ đó.</w:t>
            </w:r>
          </w:p>
          <w:p w:rsidR="00000000" w:rsidDel="00000000" w:rsidP="00000000" w:rsidRDefault="00000000" w:rsidRPr="00000000" w14:paraId="00001052">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không thỏa điều kiện số lượng tối thiểu còn lại sau khi bán, hiển thị inline-message “Số lượng còn lại sau khi bán, tối thiểu là Z CCQ”. Z là số lượng tối thiểu còn lại sau khi bán, được quy định trong quỹ.</w:t>
            </w:r>
          </w:p>
          <w:p w:rsidR="00000000" w:rsidDel="00000000" w:rsidP="00000000" w:rsidRDefault="00000000" w:rsidRPr="00000000" w14:paraId="00001053">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hợp lệ, enable button Tiếp tục.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Các nút chọn nhanh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Gồm 4 mức cố định: 25%, 50%, 75%, 100%</w:t>
            </w:r>
          </w:p>
          <w:p w:rsidR="00000000" w:rsidDel="00000000" w:rsidP="00000000" w:rsidRDefault="00000000" w:rsidRPr="00000000" w14:paraId="0000105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nhấn chọn, số lượng được điền vào textfield với công thức được tính = Mức % đã chọn * Tổng tài sản.</w:t>
            </w:r>
          </w:p>
          <w:p w:rsidR="00000000" w:rsidDel="00000000" w:rsidP="00000000" w:rsidRDefault="00000000" w:rsidRPr="00000000" w14:paraId="0000105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VD: 25% * 200 = 50</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after="0" w:before="0" w:line="240" w:lineRule="auto"/>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82600"/>
                  <wp:effectExtent b="0" l="0" r="0" t="0"/>
                  <wp:docPr id="101" name="image74.png"/>
                  <a:graphic>
                    <a:graphicData uri="http://schemas.openxmlformats.org/drawingml/2006/picture">
                      <pic:pic>
                        <pic:nvPicPr>
                          <pic:cNvPr id="0" name="image74.png"/>
                          <pic:cNvPicPr preferRelativeResize="0"/>
                        </pic:nvPicPr>
                        <pic:blipFill>
                          <a:blip r:embed="rId140"/>
                          <a:srcRect b="0" l="0" r="0" t="0"/>
                          <a:stretch>
                            <a:fillRect/>
                          </a:stretch>
                        </pic:blipFill>
                        <pic:spPr>
                          <a:xfrm>
                            <a:off x="0" y="0"/>
                            <a:ext cx="19812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mốc thời gian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sẽ nhận tiền trong khoảng X - Y. Bạn có thể hủy lệnh bán trước Z.</w:t>
            </w:r>
          </w:p>
          <w:p w:rsidR="00000000" w:rsidDel="00000000" w:rsidP="00000000" w:rsidRDefault="00000000" w:rsidRPr="00000000" w14:paraId="0000105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các mốc thời gian được tính như sau:</w:t>
            </w:r>
          </w:p>
          <w:p w:rsidR="00000000" w:rsidDel="00000000" w:rsidP="00000000" w:rsidRDefault="00000000" w:rsidRPr="00000000" w14:paraId="0000105D">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X là ngày user nhận được tiền sau khi khớp lệnh bán (được tính dựa theo </w:t>
            </w:r>
            <w:r w:rsidDel="00000000" w:rsidR="00000000" w:rsidRPr="00000000">
              <w:rPr>
                <w:rFonts w:ascii="Montserrat" w:cs="Montserrat" w:eastAsia="Montserrat" w:hAnsi="Montserrat"/>
                <w:i w:val="1"/>
                <w:color w:val="9900ff"/>
                <w:rtl w:val="0"/>
              </w:rPr>
              <w:t xml:space="preserve">settlement_date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DD/MM</w:t>
            </w:r>
          </w:p>
          <w:p w:rsidR="00000000" w:rsidDel="00000000" w:rsidP="00000000" w:rsidRDefault="00000000" w:rsidRPr="00000000" w14:paraId="0000105E">
            <w:pPr>
              <w:widowControl w:val="0"/>
              <w:numPr>
                <w:ilvl w:val="0"/>
                <w:numId w:val="39"/>
              </w:numPr>
              <w:spacing w:line="360" w:lineRule="auto"/>
              <w:ind w:left="283.4645669291342" w:right="135.35433070866134" w:hanging="283.4645669291342"/>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 = X+2, là ngày user nhận được tiền cộng thêm 2 ngày làm việc (không tính thứ 7, CN). Hiển thị theo format DD/MM/YYYY.</w:t>
            </w:r>
          </w:p>
          <w:p w:rsidR="00000000" w:rsidDel="00000000" w:rsidP="00000000" w:rsidRDefault="00000000" w:rsidRPr="00000000" w14:paraId="0000105F">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Z là deadline user có thể hủy lệnh bán (được tính dựa theo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HH:MM DD/MM/YYYY.</w:t>
            </w:r>
          </w:p>
          <w:p w:rsidR="00000000" w:rsidDel="00000000" w:rsidP="00000000" w:rsidRDefault="00000000" w:rsidRPr="00000000" w14:paraId="0000106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Textlink Xem chi tiết: sau khi click, hiển thị Bottomsheet Thời gian giao dịch.</w:t>
            </w:r>
          </w:p>
        </w:tc>
      </w:tr>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Tiếp tục. Sau khi click, hiển thị màn hình </w:t>
            </w:r>
            <w:hyperlink w:anchor="_heading=h.grfq4k3dcxqg">
              <w:r w:rsidDel="00000000" w:rsidR="00000000" w:rsidRPr="00000000">
                <w:rPr>
                  <w:rFonts w:ascii="Montserrat" w:cs="Montserrat" w:eastAsia="Montserrat" w:hAnsi="Montserrat"/>
                  <w:color w:val="1155cc"/>
                  <w:u w:val="single"/>
                  <w:rtl w:val="0"/>
                </w:rPr>
                <w:t xml:space="preserve">“Đặt lệnh bán - Chi tiết”.</w:t>
              </w:r>
            </w:hyperlink>
            <w:r w:rsidDel="00000000" w:rsidR="00000000" w:rsidRPr="00000000">
              <w:rPr>
                <w:rtl w:val="0"/>
              </w:rPr>
            </w:r>
          </w:p>
        </w:tc>
      </w:tr>
    </w:tbl>
    <w:p w:rsidR="00000000" w:rsidDel="00000000" w:rsidP="00000000" w:rsidRDefault="00000000" w:rsidRPr="00000000" w14:paraId="00001064">
      <w:pPr>
        <w:pStyle w:val="Heading3"/>
        <w:spacing w:before="0" w:lineRule="auto"/>
        <w:ind w:left="0" w:firstLine="0"/>
        <w:rPr/>
      </w:pPr>
      <w:bookmarkStart w:colFirst="0" w:colLast="0" w:name="_heading=h.huf25ry0jzmi" w:id="200"/>
      <w:bookmarkEnd w:id="200"/>
      <w:r w:rsidDel="00000000" w:rsidR="00000000" w:rsidRPr="00000000">
        <w:br w:type="page"/>
      </w:r>
      <w:r w:rsidDel="00000000" w:rsidR="00000000" w:rsidRPr="00000000">
        <w:rPr>
          <w:rtl w:val="0"/>
        </w:rPr>
      </w:r>
    </w:p>
    <w:p w:rsidR="00000000" w:rsidDel="00000000" w:rsidP="00000000" w:rsidRDefault="00000000" w:rsidRPr="00000000" w14:paraId="00001065">
      <w:pPr>
        <w:pStyle w:val="Heading4"/>
        <w:numPr>
          <w:ilvl w:val="2"/>
          <w:numId w:val="75"/>
        </w:numPr>
        <w:spacing w:before="0" w:lineRule="auto"/>
        <w:ind w:left="708.6614173228347" w:hanging="150"/>
        <w:rPr/>
      </w:pPr>
      <w:bookmarkStart w:colFirst="0" w:colLast="0" w:name="_heading=h.g58bf48ryuf5" w:id="201"/>
      <w:bookmarkEnd w:id="201"/>
      <w:sdt>
        <w:sdtPr>
          <w:id w:val="1084188658"/>
          <w:tag w:val="goog_rdk_90"/>
        </w:sdtPr>
        <w:sdtContent>
          <w:commentRangeStart w:id="18"/>
        </w:sdtContent>
      </w:sdt>
      <w:r w:rsidDel="00000000" w:rsidR="00000000" w:rsidRPr="00000000">
        <w:rPr>
          <w:rtl w:val="0"/>
        </w:rPr>
        <w:t xml:space="preserve">Scr: Đặt lệnh bán (2 loại tài sản)</w:t>
      </w:r>
      <w:commentRangeEnd w:id="18"/>
      <w:r w:rsidDel="00000000" w:rsidR="00000000" w:rsidRPr="00000000">
        <w:commentReference w:id="18"/>
      </w:r>
      <w:r w:rsidDel="00000000" w:rsidR="00000000" w:rsidRPr="00000000">
        <w:rPr>
          <w:rtl w:val="0"/>
        </w:rPr>
      </w:r>
    </w:p>
    <w:sdt>
      <w:sdtPr>
        <w:lock w:val="contentLocked"/>
        <w:id w:val="84527251"/>
        <w:tag w:val="goog_rdk_92"/>
      </w:sdtPr>
      <w:sdtContent>
        <w:tbl>
          <w:tblPr>
            <w:tblStyle w:val="Table104"/>
            <w:tblW w:w="102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45"/>
            <w:gridCol w:w="5415"/>
            <w:tblGridChange w:id="0">
              <w:tblGrid>
                <w:gridCol w:w="3330"/>
                <w:gridCol w:w="1545"/>
                <w:gridCol w:w="541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69">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61" name="image38.png"/>
                      <a:graphic>
                        <a:graphicData uri="http://schemas.openxmlformats.org/drawingml/2006/picture">
                          <pic:pic>
                            <pic:nvPicPr>
                              <pic:cNvPr id="0" name="image38.png"/>
                              <pic:cNvPicPr preferRelativeResize="0"/>
                            </pic:nvPicPr>
                            <pic:blipFill>
                              <a:blip r:embed="rId141"/>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quỹ cùng tài sản đã có với quỹ, cho phép user chọn loại tài sản (tài sản cũ/mới), nhập số lượng CCQ muốn bán, xem thông tin ước tính thời gian nhận tiền và đặt lệnh bán.</w:t>
                </w:r>
              </w:p>
              <w:p w:rsidR="00000000" w:rsidDel="00000000" w:rsidP="00000000" w:rsidRDefault="00000000" w:rsidRPr="00000000" w14:paraId="0000106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đối với user có 2 loại tài sản: tài sản cũ và tài sản mới.</w:t>
                </w:r>
              </w:p>
              <w:p w:rsidR="00000000" w:rsidDel="00000000" w:rsidP="00000000" w:rsidRDefault="00000000" w:rsidRPr="00000000" w14:paraId="0000106C">
                <w:pPr>
                  <w:widowControl w:val="0"/>
                  <w:numPr>
                    <w:ilvl w:val="0"/>
                    <w:numId w:val="69"/>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Tài sản cũ: tài sản từ tài khoản đã mở trực tiếp với công ty quản lý quỹ.</w:t>
                </w:r>
              </w:p>
              <w:p w:rsidR="00000000" w:rsidDel="00000000" w:rsidP="00000000" w:rsidRDefault="00000000" w:rsidRPr="00000000" w14:paraId="0000106D">
                <w:pPr>
                  <w:widowControl w:val="0"/>
                  <w:numPr>
                    <w:ilvl w:val="0"/>
                    <w:numId w:val="69"/>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Tài sản mới: tài sản từ tài khoản đã mở với đại lý phân phối (CVS).</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Bán chứng chỉ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quỹ gồm:</w:t>
                </w:r>
              </w:p>
              <w:p w:rsidR="00000000" w:rsidDel="00000000" w:rsidP="00000000" w:rsidRDefault="00000000" w:rsidRPr="00000000" w14:paraId="00001078">
                <w:pPr>
                  <w:widowControl w:val="0"/>
                  <w:numPr>
                    <w:ilvl w:val="0"/>
                    <w:numId w:val="104"/>
                  </w:numPr>
                  <w:spacing w:line="360" w:lineRule="auto"/>
                  <w:ind w:right="135.35433070866134"/>
                  <w:jc w:val="both"/>
                  <w:rPr>
                    <w:rFonts w:ascii="Montserrat" w:cs="Montserrat" w:eastAsia="Montserrat" w:hAnsi="Montserrat"/>
                  </w:rPr>
                </w:pPr>
                <w:r w:rsidDel="00000000" w:rsidR="00000000" w:rsidRPr="00000000">
                  <w:rPr>
                    <w:rFonts w:ascii="Montserrat" w:cs="Montserrat" w:eastAsia="Montserrat" w:hAnsi="Montserrat"/>
                    <w:rtl w:val="0"/>
                  </w:rPr>
                  <w:t xml:space="preserve">Logo công ty quỹ:</w:t>
                </w:r>
                <w:r w:rsidDel="00000000" w:rsidR="00000000" w:rsidRPr="00000000">
                  <w:rPr>
                    <w:rFonts w:ascii="Montserrat" w:cs="Montserrat" w:eastAsia="Montserrat" w:hAnsi="Montserrat"/>
                    <w:color w:val="9900ff"/>
                    <w:rtl w:val="0"/>
                  </w:rPr>
                  <w:t xml:space="preserve"> </w:t>
                </w:r>
                <w:r w:rsidDel="00000000" w:rsidR="00000000" w:rsidRPr="00000000">
                  <w:rPr>
                    <w:rFonts w:ascii="Montserrat" w:cs="Montserrat" w:eastAsia="Montserrat" w:hAnsi="Montserrat"/>
                    <w:i w:val="1"/>
                    <w:color w:val="9900ff"/>
                    <w:rtl w:val="0"/>
                  </w:rPr>
                  <w:t xml:space="preserve">logo</w:t>
                </w:r>
              </w:p>
              <w:p w:rsidR="00000000" w:rsidDel="00000000" w:rsidP="00000000" w:rsidRDefault="00000000" w:rsidRPr="00000000" w14:paraId="00001079">
                <w:pPr>
                  <w:widowControl w:val="0"/>
                  <w:numPr>
                    <w:ilvl w:val="0"/>
                    <w:numId w:val="104"/>
                  </w:numPr>
                  <w:spacing w:line="360" w:lineRule="auto"/>
                  <w:ind w:right="135.35433070866134"/>
                  <w:jc w:val="both"/>
                  <w:rPr>
                    <w:rFonts w:ascii="Montserrat" w:cs="Montserrat" w:eastAsia="Montserrat" w:hAnsi="Montserrat"/>
                  </w:rPr>
                </w:pPr>
                <w:r w:rsidDel="00000000" w:rsidR="00000000" w:rsidRPr="00000000">
                  <w:rPr>
                    <w:rFonts w:ascii="Montserrat" w:cs="Montserrat" w:eastAsia="Montserrat" w:hAnsi="Montserrat"/>
                    <w:rtl w:val="0"/>
                  </w:rPr>
                  <w:t xml:space="preserve">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tl w:val="0"/>
                  </w:rPr>
                </w:r>
              </w:p>
              <w:p w:rsidR="00000000" w:rsidDel="00000000" w:rsidP="00000000" w:rsidRDefault="00000000" w:rsidRPr="00000000" w14:paraId="0000107A">
                <w:pPr>
                  <w:widowControl w:val="0"/>
                  <w:numPr>
                    <w:ilvl w:val="0"/>
                    <w:numId w:val="104"/>
                  </w:numPr>
                  <w:spacing w:line="360" w:lineRule="auto"/>
                  <w:ind w:right="135.35433070866134"/>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tl w:val="0"/>
                  </w:rPr>
                </w:r>
              </w:p>
              <w:p w:rsidR="00000000" w:rsidDel="00000000" w:rsidP="00000000" w:rsidRDefault="00000000" w:rsidRPr="00000000" w14:paraId="0000107B">
                <w:pPr>
                  <w:widowControl w:val="0"/>
                  <w:numPr>
                    <w:ilvl w:val="0"/>
                    <w:numId w:val="104"/>
                  </w:numPr>
                  <w:spacing w:line="360" w:lineRule="auto"/>
                  <w:ind w:right="135.35433070866134"/>
                  <w:jc w:val="both"/>
                  <w:rPr>
                    <w:rFonts w:ascii="Montserrat" w:cs="Montserrat" w:eastAsia="Montserrat" w:hAnsi="Montserrat"/>
                    <w:i w:val="1"/>
                  </w:rPr>
                </w:pPr>
                <w:r w:rsidDel="00000000" w:rsidR="00000000" w:rsidRPr="00000000">
                  <w:rPr>
                    <w:rFonts w:ascii="Montserrat" w:cs="Montserrat" w:eastAsia="Montserrat" w:hAnsi="Montserrat"/>
                    <w:rtl w:val="0"/>
                  </w:rPr>
                  <w:t xml:space="preserve">Giá ngày X:</w:t>
                </w:r>
                <w:r w:rsidDel="00000000" w:rsidR="00000000" w:rsidRPr="00000000">
                  <w:rPr>
                    <w:rFonts w:ascii="Montserrat" w:cs="Montserrat" w:eastAsia="Montserrat" w:hAnsi="Montserrat"/>
                    <w:i w:val="1"/>
                    <w:rtl w:val="0"/>
                  </w:rPr>
                  <w:t xml:space="preserve"> </w:t>
                </w:r>
                <w:r w:rsidDel="00000000" w:rsidR="00000000" w:rsidRPr="00000000">
                  <w:rPr>
                    <w:rFonts w:ascii="Montserrat" w:cs="Montserrat" w:eastAsia="Montserrat" w:hAnsi="Montserrat"/>
                    <w:i w:val="1"/>
                    <w:color w:val="9900ff"/>
                    <w:rtl w:val="0"/>
                  </w:rPr>
                  <w:t xml:space="preserve">nav</w:t>
                </w:r>
              </w:p>
              <w:p w:rsidR="00000000" w:rsidDel="00000000" w:rsidP="00000000" w:rsidRDefault="00000000" w:rsidRPr="00000000" w14:paraId="0000107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hiện tại, DD/MM/YYYY.</w:t>
                </w:r>
              </w:p>
              <w:p w:rsidR="00000000" w:rsidDel="00000000" w:rsidP="00000000" w:rsidRDefault="00000000" w:rsidRPr="00000000" w14:paraId="0000107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nav là giá của 1 chứng chỉ quỹ trong phiên gần nhất.</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Mặc định show dưới dạng expand.</w:t>
                </w:r>
              </w:p>
              <w:p w:rsidR="00000000" w:rsidDel="00000000" w:rsidP="00000000" w:rsidRDefault="00000000" w:rsidRPr="00000000" w14:paraId="00001081">
                <w:pPr>
                  <w:widowControl w:val="0"/>
                  <w:numPr>
                    <w:ilvl w:val="0"/>
                    <w:numId w:val="6"/>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Tổng tài sản chứng chỉ quỹ (tổng tài sản cũ &amp; mới): </w:t>
                </w:r>
                <w:r w:rsidDel="00000000" w:rsidR="00000000" w:rsidRPr="00000000">
                  <w:rPr>
                    <w:rFonts w:ascii="Montserrat" w:cs="Montserrat" w:eastAsia="Montserrat" w:hAnsi="Montserrat"/>
                    <w:i w:val="1"/>
                    <w:color w:val="9900ff"/>
                    <w:rtl w:val="0"/>
                  </w:rPr>
                  <w:t xml:space="preserve">total_value</w:t>
                </w:r>
                <w:r w:rsidDel="00000000" w:rsidR="00000000" w:rsidRPr="00000000">
                  <w:rPr>
                    <w:rFonts w:ascii="Montserrat" w:cs="Montserrat" w:eastAsia="Montserrat" w:hAnsi="Montserrat"/>
                    <w:i w:val="1"/>
                    <w:color w:val="9900ff"/>
                    <w:rtl w:val="0"/>
                  </w:rPr>
                  <w:t xml:space="preserve">.</w:t>
                </w:r>
              </w:p>
              <w:p w:rsidR="00000000" w:rsidDel="00000000" w:rsidP="00000000" w:rsidRDefault="00000000" w:rsidRPr="00000000" w14:paraId="00001082">
                <w:pPr>
                  <w:widowControl w:val="0"/>
                  <w:numPr>
                    <w:ilvl w:val="0"/>
                    <w:numId w:val="6"/>
                  </w:numPr>
                  <w:spacing w:line="360" w:lineRule="auto"/>
                  <w:ind w:right="135.35433070866134"/>
                  <w:jc w:val="both"/>
                  <w:rPr>
                    <w:rFonts w:ascii="Montserrat" w:cs="Montserrat" w:eastAsia="Montserrat" w:hAnsi="Montserrat"/>
                  </w:rPr>
                </w:pPr>
                <w:r w:rsidDel="00000000" w:rsidR="00000000" w:rsidRPr="00000000">
                  <w:rPr>
                    <w:rFonts w:ascii="Montserrat" w:cs="Montserrat" w:eastAsia="Montserrat" w:hAnsi="Montserrat"/>
                    <w:rtl w:val="0"/>
                  </w:rPr>
                  <w:t xml:space="preserve">Tài sản chứng chỉ quỹ từ tài khoản cũ</w:t>
                </w:r>
              </w:p>
              <w:p w:rsidR="00000000" w:rsidDel="00000000" w:rsidP="00000000" w:rsidRDefault="00000000" w:rsidRPr="00000000" w14:paraId="00001083">
                <w:pPr>
                  <w:widowControl w:val="0"/>
                  <w:numPr>
                    <w:ilvl w:val="0"/>
                    <w:numId w:val="6"/>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Tài sản chứng chỉ quỹ từ tài khoản mới.</w:t>
                </w:r>
              </w:p>
              <w:p w:rsidR="00000000" w:rsidDel="00000000" w:rsidP="00000000" w:rsidRDefault="00000000" w:rsidRPr="00000000" w14:paraId="00001084">
                <w:pPr>
                  <w:widowControl w:val="0"/>
                  <w:numPr>
                    <w:ilvl w:val="0"/>
                    <w:numId w:val="6"/>
                  </w:numPr>
                  <w:spacing w:line="360" w:lineRule="auto"/>
                  <w:ind w:right="135.35433070866134"/>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Text-link “Tìm hiểu thêm”: khi click hiển thị Bottomsheet Thông tin tài sản.</w:t>
                </w:r>
                <w:r w:rsidDel="00000000" w:rsidR="00000000" w:rsidRPr="00000000">
                  <w:rPr>
                    <w:rtl w:val="0"/>
                  </w:rPr>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1104900"/>
                      <wp:effectExtent b="0" l="0" r="0" t="0"/>
                      <wp:docPr id="148" name="image136.png"/>
                      <a:graphic>
                        <a:graphicData uri="http://schemas.openxmlformats.org/drawingml/2006/picture">
                          <pic:pic>
                            <pic:nvPicPr>
                              <pic:cNvPr id="0" name="image136.png"/>
                              <pic:cNvPicPr preferRelativeResize="0"/>
                            </pic:nvPicPr>
                            <pic:blipFill>
                              <a:blip r:embed="rId142"/>
                              <a:srcRect b="0" l="0" r="0" t="0"/>
                              <a:stretch>
                                <a:fillRect/>
                              </a:stretch>
                            </pic:blipFill>
                            <pic:spPr>
                              <a:xfrm>
                                <a:off x="0" y="0"/>
                                <a:ext cx="198120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chọn tài sản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Thông tin hiển thị “Chọn</w:t>
                </w:r>
                <w:sdt>
                  <w:sdtPr>
                    <w:id w:val="1617305132"/>
                    <w:tag w:val="goog_rdk_91"/>
                  </w:sdtPr>
                  <w:sdtContent>
                    <w:ins w:author="THẠCH THỊ MAI - ITC - QC - QC Engineer II" w:id="1" w:date="2025-06-24T09:21:23Z">
                      <w:r w:rsidDel="00000000" w:rsidR="00000000" w:rsidRPr="00000000">
                        <w:rPr>
                          <w:rFonts w:ascii="Montserrat" w:cs="Montserrat" w:eastAsia="Montserrat" w:hAnsi="Montserrat"/>
                          <w:rtl w:val="0"/>
                        </w:rPr>
                        <w:t xml:space="preserve"> </w:t>
                      </w:r>
                    </w:ins>
                  </w:sdtContent>
                </w:sdt>
                <w:r w:rsidDel="00000000" w:rsidR="00000000" w:rsidRPr="00000000">
                  <w:rPr>
                    <w:rFonts w:ascii="Montserrat" w:cs="Montserrat" w:eastAsia="Montserrat" w:hAnsi="Montserrat"/>
                    <w:rtl w:val="0"/>
                  </w:rPr>
                  <w:t xml:space="preserve"> tài khoản bán”::</w:t>
                </w:r>
              </w:p>
              <w:p w:rsidR="00000000" w:rsidDel="00000000" w:rsidP="00000000" w:rsidRDefault="00000000" w:rsidRPr="00000000" w14:paraId="00001088">
                <w:pPr>
                  <w:widowControl w:val="0"/>
                  <w:numPr>
                    <w:ilvl w:val="0"/>
                    <w:numId w:val="37"/>
                  </w:numPr>
                  <w:spacing w:line="360" w:lineRule="auto"/>
                  <w:ind w:left="283.4645669291342" w:right="135.35433070866134" w:hanging="283.4645669291342"/>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Loại tài khoản: Tài khoản mới, tài khoản cũ.</w:t>
                </w:r>
              </w:p>
              <w:p w:rsidR="00000000" w:rsidDel="00000000" w:rsidP="00000000" w:rsidRDefault="00000000" w:rsidRPr="00000000" w14:paraId="00001089">
                <w:pPr>
                  <w:widowControl w:val="0"/>
                  <w:numPr>
                    <w:ilvl w:val="0"/>
                    <w:numId w:val="37"/>
                  </w:numPr>
                  <w:spacing w:line="360" w:lineRule="auto"/>
                  <w:ind w:left="283.4645669291342" w:right="135.35433070866134" w:hanging="283.4645669291342"/>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Số lượng CCQ của loại tài khoản đang được chọn.</w:t>
                </w:r>
              </w:p>
              <w:p w:rsidR="00000000" w:rsidDel="00000000" w:rsidP="00000000" w:rsidRDefault="00000000" w:rsidRPr="00000000" w14:paraId="0000108A">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t xml:space="preserve">Khi bấm vào icon chỉnh sửa, c</w:t>
                </w:r>
                <w:r w:rsidDel="00000000" w:rsidR="00000000" w:rsidRPr="00000000">
                  <w:rPr>
                    <w:rFonts w:ascii="Montserrat" w:cs="Montserrat" w:eastAsia="Montserrat" w:hAnsi="Montserrat"/>
                    <w:rtl w:val="0"/>
                  </w:rPr>
                  <w:t xml:space="preserve">ho phép chọn loại tài sản:</w:t>
                </w:r>
                <w:r w:rsidDel="00000000" w:rsidR="00000000" w:rsidRPr="00000000">
                  <w:rPr>
                    <w:rFonts w:ascii="Montserrat" w:cs="Montserrat" w:eastAsia="Montserrat" w:hAnsi="Montserrat"/>
                    <w:rtl w:val="0"/>
                  </w:rPr>
                  <w:t xml:space="preserve"> khi click hiển thị Bottomsheet Thông tin tài sản.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Cho phép user nhập số lượng chứng chỉ quỹ muốn bán. Chỉ cho phép nhập số, và hiển thị bàn phím số để user nhập.</w:t>
                </w:r>
              </w:p>
              <w:p w:rsidR="00000000" w:rsidDel="00000000" w:rsidP="00000000" w:rsidRDefault="00000000" w:rsidRPr="00000000" w14:paraId="0000108E">
                <w:pPr>
                  <w:widowControl w:val="0"/>
                  <w:numPr>
                    <w:ilvl w:val="0"/>
                    <w:numId w:val="7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Placeholder: Tối thiểu X CCQ</w:t>
                </w:r>
              </w:p>
              <w:p w:rsidR="00000000" w:rsidDel="00000000" w:rsidP="00000000" w:rsidRDefault="00000000" w:rsidRPr="00000000" w14:paraId="0000108F">
                <w:pPr>
                  <w:widowControl w:val="0"/>
                  <w:spacing w:line="360" w:lineRule="auto"/>
                  <w:ind w:left="425.19685039370046"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X là số lượng bán tối thiểu </w:t>
                </w:r>
                <w:r w:rsidDel="00000000" w:rsidR="00000000" w:rsidRPr="00000000">
                  <w:rPr>
                    <w:rFonts w:ascii="Montserrat" w:cs="Montserrat" w:eastAsia="Montserrat" w:hAnsi="Montserrat"/>
                    <w:i w:val="1"/>
                    <w:color w:val="9900ff"/>
                    <w:rtl w:val="0"/>
                  </w:rPr>
                  <w:t xml:space="preserve">min_redemption_units</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p w:rsidR="00000000" w:rsidDel="00000000" w:rsidP="00000000" w:rsidRDefault="00000000" w:rsidRPr="00000000" w14:paraId="00001090">
                <w:pPr>
                  <w:widowControl w:val="0"/>
                  <w:numPr>
                    <w:ilvl w:val="0"/>
                    <w:numId w:val="74"/>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Số lượng được validate ngay khi user nhập vào </w:t>
                </w:r>
                <w:r w:rsidDel="00000000" w:rsidR="00000000" w:rsidRPr="00000000">
                  <w:rPr>
                    <w:rFonts w:ascii="Montserrat" w:cs="Montserrat" w:eastAsia="Montserrat" w:hAnsi="Montserrat"/>
                    <w:b w:val="1"/>
                    <w:rtl w:val="0"/>
                  </w:rPr>
                  <w:t xml:space="preserve">dựa trên loại tài khoản bán user đã chọn.</w:t>
                </w:r>
              </w:p>
              <w:p w:rsidR="00000000" w:rsidDel="00000000" w:rsidP="00000000" w:rsidRDefault="00000000" w:rsidRPr="00000000" w14:paraId="00001091">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nhỏ hơn số lượng bán tối thiểu, hiển thị inline-message “Số lượng bán phải tối thiểu X CCQ.”. X là số lượng bán tối thiểu được quy định trong quỹ.</w:t>
                </w:r>
              </w:p>
              <w:p w:rsidR="00000000" w:rsidDel="00000000" w:rsidP="00000000" w:rsidRDefault="00000000" w:rsidRPr="00000000" w14:paraId="00001092">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lớn hơn số lượng tài sản hiện có, hiển thị inline-message “Chỉ được nhập tối đa Y CCQ”. Y là tổng tài sản của user trên quỹ đó.</w:t>
                </w:r>
              </w:p>
              <w:p w:rsidR="00000000" w:rsidDel="00000000" w:rsidP="00000000" w:rsidRDefault="00000000" w:rsidRPr="00000000" w14:paraId="00001093">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được nhập không thỏa điều kiện số lượng tối thiểu còn lại sau khi bán, hiển thị inline-message “Số lượng còn lại sau khi bán, tối thiểu là Z CCQ”. Z là số lượng tối thiểu còn lại sau khi bán, được quy định trong quỹ.</w:t>
                </w:r>
              </w:p>
              <w:p w:rsidR="00000000" w:rsidDel="00000000" w:rsidP="00000000" w:rsidRDefault="00000000" w:rsidRPr="00000000" w14:paraId="00001094">
                <w:pPr>
                  <w:widowControl w:val="0"/>
                  <w:numPr>
                    <w:ilvl w:val="1"/>
                    <w:numId w:val="74"/>
                  </w:numPr>
                  <w:spacing w:line="360" w:lineRule="auto"/>
                  <w:ind w:left="708.6614173228347"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Nếu số lượng bán hợp lệ, enable button Tiếp tục.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Các nút chọn nhanh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Gồm 4 mức cố định: 25%, 50%, 75%, 100%</w:t>
                </w:r>
              </w:p>
              <w:p w:rsidR="00000000" w:rsidDel="00000000" w:rsidP="00000000" w:rsidRDefault="00000000" w:rsidRPr="00000000" w14:paraId="0000109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nhấn chọn, số lượng được điền vào textfield với công thức được tính = Mức % đã chọn * Tổng tài sản.</w:t>
                </w:r>
              </w:p>
              <w:p w:rsidR="00000000" w:rsidDel="00000000" w:rsidP="00000000" w:rsidRDefault="00000000" w:rsidRPr="00000000" w14:paraId="0000109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VD: 25% * 200 = 50</w:t>
                </w:r>
              </w:p>
            </w:tc>
          </w:tr>
          <w:tr>
            <w:trPr>
              <w:cantSplit w:val="0"/>
              <w:trHeight w:val="424.980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82600"/>
                      <wp:effectExtent b="0" l="0" r="0" t="0"/>
                      <wp:docPr id="43" name="image34.png"/>
                      <a:graphic>
                        <a:graphicData uri="http://schemas.openxmlformats.org/drawingml/2006/picture">
                          <pic:pic>
                            <pic:nvPicPr>
                              <pic:cNvPr id="0" name="image34.png"/>
                              <pic:cNvPicPr preferRelativeResize="0"/>
                            </pic:nvPicPr>
                            <pic:blipFill>
                              <a:blip r:embed="rId140"/>
                              <a:srcRect b="0" l="0" r="0" t="0"/>
                              <a:stretch>
                                <a:fillRect/>
                              </a:stretch>
                            </pic:blipFill>
                            <pic:spPr>
                              <a:xfrm>
                                <a:off x="0" y="0"/>
                                <a:ext cx="19812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mốc thời gian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sẽ nhận tiền trong khoảng X - Y. Bạn có thể hủy lệnh bán trước Z.</w:t>
                </w:r>
              </w:p>
              <w:p w:rsidR="00000000" w:rsidDel="00000000" w:rsidP="00000000" w:rsidRDefault="00000000" w:rsidRPr="00000000" w14:paraId="0000109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các mốc thời gian được tính như sau:</w:t>
                </w:r>
              </w:p>
              <w:p w:rsidR="00000000" w:rsidDel="00000000" w:rsidP="00000000" w:rsidRDefault="00000000" w:rsidRPr="00000000" w14:paraId="0000109E">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X là ngày user nhận được tiền sau khi khớp lệnh bán (được tính dựa theo </w:t>
                </w:r>
                <w:r w:rsidDel="00000000" w:rsidR="00000000" w:rsidRPr="00000000">
                  <w:rPr>
                    <w:rFonts w:ascii="Montserrat" w:cs="Montserrat" w:eastAsia="Montserrat" w:hAnsi="Montserrat"/>
                    <w:i w:val="1"/>
                    <w:color w:val="9900ff"/>
                    <w:rtl w:val="0"/>
                  </w:rPr>
                  <w:t xml:space="preserve">settlement_date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DD/MM</w:t>
                </w:r>
              </w:p>
              <w:p w:rsidR="00000000" w:rsidDel="00000000" w:rsidP="00000000" w:rsidRDefault="00000000" w:rsidRPr="00000000" w14:paraId="0000109F">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Y = X+2, là ngày user nhận được tiền cộng thêm 2 ngày làm việc (không tính thứ 7, CN). Hiển thị theo format DD/MM/YYYY.</w:t>
                </w:r>
              </w:p>
              <w:p w:rsidR="00000000" w:rsidDel="00000000" w:rsidP="00000000" w:rsidRDefault="00000000" w:rsidRPr="00000000" w14:paraId="000010A0">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Z là deadline user có thể hủy lệnh bán (được tính dựa theo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HH:MM DD/MM/YYYY.</w:t>
                </w:r>
              </w:p>
              <w:p w:rsidR="00000000" w:rsidDel="00000000" w:rsidP="00000000" w:rsidRDefault="00000000" w:rsidRPr="00000000" w14:paraId="000010A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Textlink Xem chi tiết: sau khi click, hiển thị Bottomsheet Thời gian giao dịch.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Tiếp tục. Sau khi click, hiển thị màn hình </w:t>
                </w:r>
                <w:hyperlink w:anchor="_heading=h.grfq4k3dcxqg">
                  <w:r w:rsidDel="00000000" w:rsidR="00000000" w:rsidRPr="00000000">
                    <w:rPr>
                      <w:rFonts w:ascii="Montserrat" w:cs="Montserrat" w:eastAsia="Montserrat" w:hAnsi="Montserrat"/>
                      <w:color w:val="1155cc"/>
                      <w:u w:val="single"/>
                      <w:rtl w:val="0"/>
                    </w:rPr>
                    <w:t xml:space="preserve">“Đặt lệnh bán - Chi tiết”</w:t>
                  </w:r>
                </w:hyperlink>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10A5">
      <w:pPr>
        <w:pStyle w:val="Heading3"/>
        <w:spacing w:before="0" w:lineRule="auto"/>
        <w:ind w:left="0" w:firstLine="0"/>
        <w:rPr/>
      </w:pPr>
      <w:bookmarkStart w:colFirst="0" w:colLast="0" w:name="_heading=h.rpm0e58wgvni" w:id="202"/>
      <w:bookmarkEnd w:id="202"/>
      <w:r w:rsidDel="00000000" w:rsidR="00000000" w:rsidRPr="00000000">
        <w:rPr>
          <w:rtl w:val="0"/>
        </w:rPr>
      </w:r>
    </w:p>
    <w:p w:rsidR="00000000" w:rsidDel="00000000" w:rsidP="00000000" w:rsidRDefault="00000000" w:rsidRPr="00000000" w14:paraId="000010A6">
      <w:pPr>
        <w:pStyle w:val="Heading3"/>
        <w:spacing w:before="0" w:lineRule="auto"/>
        <w:ind w:left="0" w:firstLine="0"/>
        <w:rPr/>
      </w:pPr>
      <w:bookmarkStart w:colFirst="0" w:colLast="0" w:name="_heading=h.da3czgy0lnvq" w:id="203"/>
      <w:bookmarkEnd w:id="203"/>
      <w:r w:rsidDel="00000000" w:rsidR="00000000" w:rsidRPr="00000000">
        <w:br w:type="page"/>
      </w:r>
      <w:r w:rsidDel="00000000" w:rsidR="00000000" w:rsidRPr="00000000">
        <w:rPr>
          <w:rtl w:val="0"/>
        </w:rPr>
      </w:r>
    </w:p>
    <w:p w:rsidR="00000000" w:rsidDel="00000000" w:rsidP="00000000" w:rsidRDefault="00000000" w:rsidRPr="00000000" w14:paraId="000010A7">
      <w:pPr>
        <w:pStyle w:val="Heading4"/>
        <w:numPr>
          <w:ilvl w:val="2"/>
          <w:numId w:val="75"/>
        </w:numPr>
        <w:spacing w:before="0" w:lineRule="auto"/>
        <w:ind w:left="708.6614173228347" w:hanging="150"/>
        <w:rPr/>
      </w:pPr>
      <w:bookmarkStart w:colFirst="0" w:colLast="0" w:name="_heading=h.grfq4k3dcxqg" w:id="204"/>
      <w:bookmarkEnd w:id="204"/>
      <w:r w:rsidDel="00000000" w:rsidR="00000000" w:rsidRPr="00000000">
        <w:rPr>
          <w:rtl w:val="0"/>
        </w:rPr>
        <w:t xml:space="preserve">Scr: Đặt lệnh bán - Chi tiết</w:t>
      </w:r>
    </w:p>
    <w:sdt>
      <w:sdtPr>
        <w:lock w:val="contentLocked"/>
        <w:id w:val="796289829"/>
        <w:tag w:val="goog_rdk_96"/>
      </w:sdtPr>
      <w:sdtContent>
        <w:tbl>
          <w:tblPr>
            <w:tblStyle w:val="Table105"/>
            <w:tblW w:w="102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75"/>
            <w:gridCol w:w="5385"/>
            <w:tblGridChange w:id="0">
              <w:tblGrid>
                <w:gridCol w:w="3330"/>
                <w:gridCol w:w="1575"/>
                <w:gridCol w:w="538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67" name="image68.png"/>
                      <a:graphic>
                        <a:graphicData uri="http://schemas.openxmlformats.org/drawingml/2006/picture">
                          <pic:pic>
                            <pic:nvPicPr>
                              <pic:cNvPr id="0" name="image68.png"/>
                              <pic:cNvPicPr preferRelativeResize="0"/>
                            </pic:nvPicPr>
                            <pic:blipFill>
                              <a:blip r:embed="rId143"/>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chi tiết bán, cho phép user xem thông tin và xác nhận đặt lệnh.</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Bán chứng chỉ quỹ</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quỹ và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thông tin quỹ gồm:</w:t>
                </w:r>
              </w:p>
              <w:p w:rsidR="00000000" w:rsidDel="00000000" w:rsidP="00000000" w:rsidRDefault="00000000" w:rsidRPr="00000000" w14:paraId="000010B7">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Logo công ty quỹ:</w:t>
                </w:r>
                <w:r w:rsidDel="00000000" w:rsidR="00000000" w:rsidRPr="00000000">
                  <w:rPr>
                    <w:rFonts w:ascii="Montserrat" w:cs="Montserrat" w:eastAsia="Montserrat" w:hAnsi="Montserrat"/>
                    <w:color w:val="9900ff"/>
                    <w:rtl w:val="0"/>
                  </w:rPr>
                  <w:t xml:space="preserve"> </w:t>
                </w:r>
                <w:r w:rsidDel="00000000" w:rsidR="00000000" w:rsidRPr="00000000">
                  <w:rPr>
                    <w:rFonts w:ascii="Montserrat" w:cs="Montserrat" w:eastAsia="Montserrat" w:hAnsi="Montserrat"/>
                    <w:i w:val="1"/>
                    <w:color w:val="9900ff"/>
                    <w:rtl w:val="0"/>
                  </w:rPr>
                  <w:t xml:space="preserve">logo</w:t>
                </w:r>
              </w:p>
              <w:p w:rsidR="00000000" w:rsidDel="00000000" w:rsidP="00000000" w:rsidRDefault="00000000" w:rsidRPr="00000000" w14:paraId="000010B8">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Tên quỹ: </w:t>
                </w:r>
                <w:r w:rsidDel="00000000" w:rsidR="00000000" w:rsidRPr="00000000">
                  <w:rPr>
                    <w:rFonts w:ascii="Montserrat" w:cs="Montserrat" w:eastAsia="Montserrat" w:hAnsi="Montserrat"/>
                    <w:i w:val="1"/>
                    <w:color w:val="9900ff"/>
                    <w:rtl w:val="0"/>
                  </w:rPr>
                  <w:t xml:space="preserve">fund_name</w:t>
                </w:r>
                <w:r w:rsidDel="00000000" w:rsidR="00000000" w:rsidRPr="00000000">
                  <w:rPr>
                    <w:rtl w:val="0"/>
                  </w:rPr>
                </w:r>
              </w:p>
              <w:p w:rsidR="00000000" w:rsidDel="00000000" w:rsidP="00000000" w:rsidRDefault="00000000" w:rsidRPr="00000000" w14:paraId="000010B9">
                <w:pPr>
                  <w:widowControl w:val="0"/>
                  <w:numPr>
                    <w:ilvl w:val="0"/>
                    <w:numId w:val="104"/>
                  </w:numPr>
                  <w:spacing w:line="360" w:lineRule="auto"/>
                  <w:ind w:left="283.4645669291342" w:right="135.35433070866134" w:hanging="285"/>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quỹ: </w:t>
                </w:r>
                <w:r w:rsidDel="00000000" w:rsidR="00000000" w:rsidRPr="00000000">
                  <w:rPr>
                    <w:rFonts w:ascii="Montserrat" w:cs="Montserrat" w:eastAsia="Montserrat" w:hAnsi="Montserrat"/>
                    <w:i w:val="1"/>
                    <w:color w:val="9900ff"/>
                    <w:rtl w:val="0"/>
                  </w:rPr>
                  <w:t xml:space="preserve">fund_type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đặt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lượng CCQ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tiền bán tạm tính, được tính = Số lượng CCQ bán * Giá CCQ tại phiên gần nhất.</w:t>
                </w:r>
              </w:p>
              <w:p w:rsidR="00000000" w:rsidDel="00000000" w:rsidP="00000000" w:rsidRDefault="00000000" w:rsidRPr="00000000" w14:paraId="000010C0">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lấy đến hàng đơn vị (theo nguyên tắc làm tròn xuống). </w:t>
                </w:r>
                <w:r w:rsidDel="00000000" w:rsidR="00000000" w:rsidRPr="00000000">
                  <w:rPr>
                    <w:rFonts w:ascii="Montserrat" w:cs="Montserrat" w:eastAsia="Montserrat" w:hAnsi="Montserrat"/>
                    <w:rtl w:val="0"/>
                  </w:rPr>
                  <w:t xml:space="preserve">Ví dụ: 24.249,</w:t>
                </w:r>
                <w:r w:rsidDel="00000000" w:rsidR="00000000" w:rsidRPr="00000000">
                  <w:rPr>
                    <w:rFonts w:ascii="Montserrat" w:cs="Montserrat" w:eastAsia="Montserrat" w:hAnsi="Montserrat"/>
                    <w:rtl w:val="0"/>
                  </w:rPr>
                  <w:t xml:space="preserve">22đ</w:t>
                </w:r>
                <w:r w:rsidDel="00000000" w:rsidR="00000000" w:rsidRPr="00000000">
                  <w:rPr>
                    <w:rFonts w:ascii="Montserrat" w:cs="Montserrat" w:eastAsia="Montserrat" w:hAnsi="Montserrat"/>
                    <w:rtl w:val="0"/>
                  </w:rPr>
                  <w:t xml:space="preserve"> =&gt; 24.249đ.</w:t>
                </w:r>
              </w:p>
              <w:p w:rsidR="00000000" w:rsidDel="00000000" w:rsidP="00000000" w:rsidRDefault="00000000" w:rsidRPr="00000000" w14:paraId="000010C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icon “info”, hiển thị Bottomsheet Số tiền bán tạm tính.</w:t>
                </w:r>
              </w:p>
            </w:tc>
          </w:tr>
          <w:tr>
            <w:trPr>
              <w:cantSplit w:val="0"/>
              <w:trHeight w:val="424.98046875" w:hRule="atLeast"/>
              <w:tblHeader w:val="0"/>
            </w:trPr>
            <w:tc>
              <w:tcPr>
                <w:vMerge w:val="continue"/>
              </w:tcPr>
              <w:p w:rsidR="00000000" w:rsidDel="00000000" w:rsidP="00000000" w:rsidRDefault="00000000" w:rsidRPr="00000000" w14:paraId="000010C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360" w:lineRule="auto"/>
                  <w:ind w:left="0" w:right="135.35433070866134" w:firstLine="0"/>
                  <w:jc w:val="both"/>
                  <w:rPr/>
                </w:pPr>
                <w:r w:rsidDel="00000000" w:rsidR="00000000" w:rsidRPr="00000000">
                  <w:rPr>
                    <w:rFonts w:ascii="Montserrat" w:cs="Montserrat" w:eastAsia="Montserrat" w:hAnsi="Montserrat"/>
                    <w:rtl w:val="0"/>
                  </w:rPr>
                  <w:t xml:space="preserve">Phí bán + thuế</w:t>
                </w:r>
                <w:r w:rsidDel="00000000" w:rsidR="00000000" w:rsidRPr="00000000">
                  <w:rPr>
                    <w:rtl w:val="0"/>
                  </w:rPr>
                  <w:t xml:space="preserve">.</w:t>
                </w:r>
              </w:p>
              <w:p w:rsidR="00000000" w:rsidDel="00000000" w:rsidP="00000000" w:rsidRDefault="00000000" w:rsidRPr="00000000" w14:paraId="000010C5">
                <w:pPr>
                  <w:widowControl w:val="0"/>
                  <w:spacing w:line="360" w:lineRule="auto"/>
                  <w:ind w:left="0" w:right="135.35433070866134" w:firstLine="0"/>
                  <w:jc w:val="both"/>
                  <w:rPr/>
                </w:pPr>
                <w:r w:rsidDel="00000000" w:rsidR="00000000" w:rsidRPr="00000000">
                  <w:rPr>
                    <w:rtl w:val="0"/>
                  </w:rPr>
                  <w:t xml:space="preserve">Trong đó,</w:t>
                </w:r>
              </w:p>
              <w:p w:rsidR="00000000" w:rsidDel="00000000" w:rsidP="00000000" w:rsidRDefault="00000000" w:rsidRPr="00000000" w14:paraId="000010C6">
                <w:pPr>
                  <w:widowControl w:val="0"/>
                  <w:numPr>
                    <w:ilvl w:val="0"/>
                    <w:numId w:val="28"/>
                  </w:numPr>
                  <w:spacing w:line="360" w:lineRule="auto"/>
                  <w:ind w:left="720" w:right="135.35433070866134" w:hanging="360"/>
                  <w:jc w:val="both"/>
                  <w:rPr>
                    <w:u w:val="none"/>
                  </w:rPr>
                </w:pPr>
                <w:r w:rsidDel="00000000" w:rsidR="00000000" w:rsidRPr="00000000">
                  <w:rPr>
                    <w:rtl w:val="0"/>
                  </w:rPr>
                  <w:t xml:space="preserve">Phí bán được tính theo mức phí được cấu hình của từng quỹ.</w:t>
                </w:r>
              </w:p>
              <w:p w:rsidR="00000000" w:rsidDel="00000000" w:rsidP="00000000" w:rsidRDefault="00000000" w:rsidRPr="00000000" w14:paraId="000010C7">
                <w:pPr>
                  <w:widowControl w:val="0"/>
                  <w:numPr>
                    <w:ilvl w:val="0"/>
                    <w:numId w:val="28"/>
                  </w:numPr>
                  <w:spacing w:line="360" w:lineRule="auto"/>
                  <w:ind w:left="720" w:right="135.35433070866134" w:hanging="360"/>
                  <w:jc w:val="both"/>
                  <w:rPr>
                    <w:u w:val="none"/>
                  </w:rPr>
                </w:pPr>
                <w:r w:rsidDel="00000000" w:rsidR="00000000" w:rsidRPr="00000000">
                  <w:rPr>
                    <w:rtl w:val="0"/>
                  </w:rPr>
                  <w:t xml:space="preserve">Thuế </w:t>
                </w:r>
                <w:r w:rsidDel="00000000" w:rsidR="00000000" w:rsidRPr="00000000">
                  <w:rPr>
                    <w:rFonts w:ascii="Montserrat" w:cs="Montserrat" w:eastAsia="Montserrat" w:hAnsi="Montserrat"/>
                    <w:rtl w:val="0"/>
                  </w:rPr>
                  <w:t xml:space="preserve">được tính = Số tiền bán tạm tính * 0,1%.</w:t>
                </w:r>
                <w:r w:rsidDel="00000000" w:rsidR="00000000" w:rsidRPr="00000000">
                  <w:rPr>
                    <w:rtl w:val="0"/>
                  </w:rPr>
                </w:r>
              </w:p>
              <w:p w:rsidR="00000000" w:rsidDel="00000000" w:rsidP="00000000" w:rsidRDefault="00000000" w:rsidRPr="00000000" w14:paraId="000010C8">
                <w:pPr>
                  <w:widowControl w:val="0"/>
                  <w:spacing w:line="360" w:lineRule="auto"/>
                  <w:ind w:left="72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lấy đến hàng đơn vị (theo nguyên tắc làm tròn xuống). Ví dụ: 24,249đ =&gt; 24đ.</w:t>
                </w:r>
              </w:p>
              <w:p w:rsidR="00000000" w:rsidDel="00000000" w:rsidP="00000000" w:rsidRDefault="00000000" w:rsidRPr="00000000" w14:paraId="000010C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icon “info”, hiển thị Bottomsheet Phí bán + thuế.</w:t>
                </w:r>
              </w:p>
            </w:tc>
          </w:tr>
          <w:tr>
            <w:trPr>
              <w:cantSplit w:val="0"/>
              <w:trHeight w:val="424.98046875" w:hRule="atLeast"/>
              <w:tblHeader w:val="0"/>
            </w:trPr>
            <w:tc>
              <w:tcPr/>
              <w:p w:rsidR="00000000" w:rsidDel="00000000" w:rsidP="00000000" w:rsidRDefault="00000000" w:rsidRPr="00000000" w14:paraId="000010C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82600"/>
                      <wp:effectExtent b="0" l="0" r="0" t="0"/>
                      <wp:docPr id="97" name="image34.png"/>
                      <a:graphic>
                        <a:graphicData uri="http://schemas.openxmlformats.org/drawingml/2006/picture">
                          <pic:pic>
                            <pic:nvPicPr>
                              <pic:cNvPr id="0" name="image34.png"/>
                              <pic:cNvPicPr preferRelativeResize="0"/>
                            </pic:nvPicPr>
                            <pic:blipFill>
                              <a:blip r:embed="rId140"/>
                              <a:srcRect b="0" l="0" r="0" t="0"/>
                              <a:stretch>
                                <a:fillRect/>
                              </a:stretch>
                            </pic:blipFill>
                            <pic:spPr>
                              <a:xfrm>
                                <a:off x="0" y="0"/>
                                <a:ext cx="19812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mốc thời gian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sẽ nhận tiền trong khoảng X - Y. Bạn có thể hủy lệnh bán trước Z.</w:t>
                </w:r>
              </w:p>
              <w:p w:rsidR="00000000" w:rsidDel="00000000" w:rsidP="00000000" w:rsidRDefault="00000000" w:rsidRPr="00000000" w14:paraId="000010C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Trong đó, các mốc thời gian được tính như sau:</w:t>
                </w:r>
              </w:p>
              <w:p w:rsidR="00000000" w:rsidDel="00000000" w:rsidP="00000000" w:rsidRDefault="00000000" w:rsidRPr="00000000" w14:paraId="000010CE">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X là ngày user nhận được tiền sau khi khớp lệnh bán (được tính dựa theo </w:t>
                </w:r>
                <w:r w:rsidDel="00000000" w:rsidR="00000000" w:rsidRPr="00000000">
                  <w:rPr>
                    <w:rFonts w:ascii="Montserrat" w:cs="Montserrat" w:eastAsia="Montserrat" w:hAnsi="Montserrat"/>
                    <w:i w:val="1"/>
                    <w:color w:val="9900ff"/>
                    <w:rtl w:val="0"/>
                  </w:rPr>
                  <w:t xml:space="preserve">settlement_date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DD/MM</w:t>
                </w:r>
              </w:p>
              <w:p w:rsidR="00000000" w:rsidDel="00000000" w:rsidP="00000000" w:rsidRDefault="00000000" w:rsidRPr="00000000" w14:paraId="000010CF">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Y = X+2, là ngày user nhận được tiền cộng thêm 2 ngày làm việc (không tính thứ 7, CN). Hiển thị theo format DD/MM/YYYY.</w:t>
                </w:r>
              </w:p>
              <w:p w:rsidR="00000000" w:rsidDel="00000000" w:rsidP="00000000" w:rsidRDefault="00000000" w:rsidRPr="00000000" w14:paraId="000010D0">
                <w:pPr>
                  <w:widowControl w:val="0"/>
                  <w:numPr>
                    <w:ilvl w:val="0"/>
                    <w:numId w:val="39"/>
                  </w:numPr>
                  <w:spacing w:line="360" w:lineRule="auto"/>
                  <w:ind w:left="283.4645669291342" w:right="135.35433070866134" w:hanging="283.4645669291342"/>
                  <w:jc w:val="both"/>
                  <w:rPr>
                    <w:rFonts w:ascii="Montserrat" w:cs="Montserrat" w:eastAsia="Montserrat" w:hAnsi="Montserrat"/>
                  </w:rPr>
                </w:pPr>
                <w:r w:rsidDel="00000000" w:rsidR="00000000" w:rsidRPr="00000000">
                  <w:rPr>
                    <w:rFonts w:ascii="Montserrat" w:cs="Montserrat" w:eastAsia="Montserrat" w:hAnsi="Montserrat"/>
                    <w:rtl w:val="0"/>
                  </w:rPr>
                  <w:t xml:space="preserve">Z là deadline user có thể hủy lệnh bán (được tính dựa theo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 Hiển thị theo format HH:MM DD/MM/YYYY.</w:t>
                </w:r>
              </w:p>
              <w:p w:rsidR="00000000" w:rsidDel="00000000" w:rsidP="00000000" w:rsidRDefault="00000000" w:rsidRPr="00000000" w14:paraId="000010D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Textlink Xem chi tiết: sau khi click, hiển thị Bottomsheet Thời gian giao dịch.</w:t>
                </w:r>
              </w:p>
            </w:tc>
          </w:tr>
          <w:tr>
            <w:trPr>
              <w:cantSplit w:val="0"/>
              <w:trHeight w:val="424.98046875" w:hRule="atLeast"/>
              <w:tblHeader w:val="0"/>
            </w:trPr>
            <w:tc>
              <w:tcPr>
                <w:vMerge w:val="restart"/>
              </w:tcPr>
              <w:p w:rsidR="00000000" w:rsidDel="00000000" w:rsidP="00000000" w:rsidRDefault="00000000" w:rsidRPr="00000000" w14:paraId="000010D2">
                <w:pPr>
                  <w:widowControl w:val="0"/>
                  <w:rPr/>
                </w:pPr>
                <w:r w:rsidDel="00000000" w:rsidR="00000000" w:rsidRPr="00000000">
                  <w:rPr/>
                  <w:drawing>
                    <wp:inline distB="114300" distT="114300" distL="114300" distR="114300">
                      <wp:extent cx="1981200" cy="762000"/>
                      <wp:effectExtent b="0" l="0" r="0" t="0"/>
                      <wp:docPr id="140"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1981200" cy="76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thực nhận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Số tiền thực nhận tạm tính = Số tiền bán tạm tính - (Phí + thuế).</w:t>
                </w:r>
              </w:p>
            </w:tc>
          </w:tr>
          <w:tr>
            <w:trPr>
              <w:cantSplit w:val="0"/>
              <w:trHeight w:val="424.98046875" w:hRule="atLeast"/>
              <w:tblHeader w:val="0"/>
            </w:trPr>
            <w:tc>
              <w:tcPr>
                <w:vMerge w:val="continue"/>
              </w:tcPr>
              <w:p w:rsidR="00000000" w:rsidDel="00000000" w:rsidP="00000000" w:rsidRDefault="00000000" w:rsidRPr="00000000" w14:paraId="000010D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spacing w:line="360" w:lineRule="auto"/>
                  <w:ind w:left="0" w:firstLine="0"/>
                  <w:rPr>
                    <w:rFonts w:ascii="Montserrat" w:cs="Montserrat" w:eastAsia="Montserrat" w:hAnsi="Montserrat"/>
                  </w:rPr>
                </w:pPr>
                <w:r w:rsidDel="00000000" w:rsidR="00000000" w:rsidRPr="00000000">
                  <w:rPr>
                    <w:rtl w:val="0"/>
                  </w:rPr>
                  <w:t xml:space="preserve">Smart OTP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360" w:lineRule="auto"/>
                  <w:ind w:left="0" w:right="135.35433070866134" w:firstLine="0"/>
                  <w:jc w:val="both"/>
                  <w:rPr/>
                </w:pPr>
                <w:r w:rsidDel="00000000" w:rsidR="00000000" w:rsidRPr="00000000">
                  <w:rPr>
                    <w:rtl w:val="0"/>
                  </w:rPr>
                  <w:t xml:space="preserve">Hiển thị Smart OTP đối với lệnh bán từ tài sản mới.</w:t>
                </w:r>
              </w:p>
              <w:p w:rsidR="00000000" w:rsidDel="00000000" w:rsidP="00000000" w:rsidRDefault="00000000" w:rsidRPr="00000000" w14:paraId="000010D8">
                <w:pPr>
                  <w:widowControl w:val="0"/>
                  <w:spacing w:line="360" w:lineRule="auto"/>
                  <w:ind w:left="0" w:right="135.35433070866134" w:firstLine="0"/>
                  <w:jc w:val="both"/>
                  <w:rPr/>
                </w:pPr>
                <w:r w:rsidDel="00000000" w:rsidR="00000000" w:rsidRPr="00000000">
                  <w:rPr>
                    <w:rtl w:val="0"/>
                  </w:rPr>
                  <w:t xml:space="preserve">Tiêu đề: Mã xác thực giao dịch chứng chỉ quỹ</w:t>
                </w:r>
              </w:p>
              <w:p w:rsidR="00000000" w:rsidDel="00000000" w:rsidP="00000000" w:rsidRDefault="00000000" w:rsidRPr="00000000" w14:paraId="000010D9">
                <w:pPr>
                  <w:widowControl w:val="0"/>
                  <w:spacing w:line="360" w:lineRule="auto"/>
                  <w:ind w:left="0" w:right="135.35433070866134" w:firstLine="0"/>
                  <w:jc w:val="both"/>
                  <w:rPr/>
                </w:pPr>
                <w:r w:rsidDel="00000000" w:rsidR="00000000" w:rsidRPr="00000000">
                  <w:rPr>
                    <w:rtl w:val="0"/>
                  </w:rPr>
                  <w:t xml:space="preserve">Mã xác thực giao dịch do hệ thống generate OTP 6 số. </w:t>
                </w:r>
                <w:sdt>
                  <w:sdtPr>
                    <w:id w:val="-976188194"/>
                    <w:tag w:val="goog_rdk_93"/>
                  </w:sdtPr>
                  <w:sdtContent>
                    <w:commentRangeStart w:id="19"/>
                  </w:sdtContent>
                </w:sdt>
                <w:r w:rsidDel="00000000" w:rsidR="00000000" w:rsidRPr="00000000">
                  <w:rPr>
                    <w:rtl w:val="0"/>
                  </w:rPr>
                  <w:t xml:space="preserve">Mã có hiệu lực và thay đổi trong vòng 30 giây</w:t>
                </w:r>
                <w:commentRangeEnd w:id="19"/>
                <w:r w:rsidDel="00000000" w:rsidR="00000000" w:rsidRPr="00000000">
                  <w:commentReference w:id="19"/>
                </w:r>
                <w:r w:rsidDel="00000000" w:rsidR="00000000" w:rsidRPr="00000000">
                  <w:rPr>
                    <w:rtl w:val="0"/>
                  </w:rPr>
                  <w:t xml:space="preserve"> (theo platform MoMo).</w:t>
                </w:r>
              </w:p>
            </w:tc>
          </w:tr>
          <w:tr>
            <w:trPr>
              <w:cantSplit w:val="0"/>
              <w:trHeight w:val="424.98046875" w:hRule="atLeast"/>
              <w:tblHeader w:val="0"/>
            </w:trPr>
            <w:tc>
              <w:tcPr>
                <w:vMerge w:val="continue"/>
              </w:tcPr>
              <w:p w:rsidR="00000000" w:rsidDel="00000000" w:rsidP="00000000" w:rsidRDefault="00000000" w:rsidRPr="00000000" w14:paraId="000010D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Xác nhận.</w:t>
                </w:r>
              </w:p>
              <w:p w:rsidR="00000000" w:rsidDel="00000000" w:rsidP="00000000" w:rsidRDefault="00000000" w:rsidRPr="00000000" w14:paraId="000010DD">
                <w:pPr>
                  <w:widowControl w:val="0"/>
                  <w:spacing w:line="360" w:lineRule="auto"/>
                  <w:ind w:left="0" w:right="135.35433070866134" w:firstLine="0"/>
                  <w:jc w:val="both"/>
                  <w:rPr>
                    <w:rFonts w:ascii="Montserrat" w:cs="Montserrat" w:eastAsia="Montserrat" w:hAnsi="Montserrat"/>
                  </w:rPr>
                </w:pPr>
                <w:sdt>
                  <w:sdtPr>
                    <w:id w:val="-1028107693"/>
                    <w:tag w:val="goog_rdk_94"/>
                  </w:sdtPr>
                  <w:sdtContent>
                    <w:commentRangeStart w:id="20"/>
                  </w:sdtContent>
                </w:sdt>
                <w:sdt>
                  <w:sdtPr>
                    <w:id w:val="436674012"/>
                    <w:tag w:val="goog_rdk_95"/>
                  </w:sdtPr>
                  <w:sdtContent>
                    <w:commentRangeStart w:id="21"/>
                  </w:sdtContent>
                </w:sdt>
                <w:r w:rsidDel="00000000" w:rsidR="00000000" w:rsidRPr="00000000">
                  <w:rPr>
                    <w:rFonts w:ascii="Montserrat" w:cs="Montserrat" w:eastAsia="Montserrat" w:hAnsi="Montserrat"/>
                    <w:rtl w:val="0"/>
                  </w:rPr>
                  <w:t xml:space="preserve">Khi click hiển thị màn hình “Kết quả giao dịch”.</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tc>
          </w:tr>
        </w:tbl>
      </w:sdtContent>
    </w:sdt>
    <w:p w:rsidR="00000000" w:rsidDel="00000000" w:rsidP="00000000" w:rsidRDefault="00000000" w:rsidRPr="00000000" w14:paraId="000010DE">
      <w:pPr>
        <w:pStyle w:val="Heading3"/>
        <w:spacing w:before="0" w:lineRule="auto"/>
        <w:ind w:left="0" w:firstLine="0"/>
        <w:rPr/>
      </w:pPr>
      <w:bookmarkStart w:colFirst="0" w:colLast="0" w:name="_heading=h.vgf9spfhjq0o" w:id="205"/>
      <w:bookmarkEnd w:id="205"/>
      <w:r w:rsidDel="00000000" w:rsidR="00000000" w:rsidRPr="00000000">
        <w:br w:type="page"/>
      </w:r>
      <w:r w:rsidDel="00000000" w:rsidR="00000000" w:rsidRPr="00000000">
        <w:rPr>
          <w:rtl w:val="0"/>
        </w:rPr>
      </w:r>
    </w:p>
    <w:p w:rsidR="00000000" w:rsidDel="00000000" w:rsidP="00000000" w:rsidRDefault="00000000" w:rsidRPr="00000000" w14:paraId="000010DF">
      <w:pPr>
        <w:pStyle w:val="Heading4"/>
        <w:numPr>
          <w:ilvl w:val="2"/>
          <w:numId w:val="75"/>
        </w:numPr>
        <w:spacing w:before="0" w:lineRule="auto"/>
        <w:ind w:left="708.6614173228347" w:hanging="150"/>
        <w:rPr/>
      </w:pPr>
      <w:bookmarkStart w:colFirst="0" w:colLast="0" w:name="_heading=h.ingwtlc6x4vq" w:id="206"/>
      <w:bookmarkEnd w:id="206"/>
      <w:r w:rsidDel="00000000" w:rsidR="00000000" w:rsidRPr="00000000">
        <w:rPr>
          <w:rtl w:val="0"/>
        </w:rPr>
        <w:t xml:space="preserve">Bottomsheet Thời gian giao dịch</w:t>
      </w:r>
    </w:p>
    <w:sdt>
      <w:sdtPr>
        <w:lock w:val="contentLocked"/>
        <w:id w:val="-1879644081"/>
        <w:tag w:val="goog_rdk_97"/>
      </w:sdtPr>
      <w:sdtContent>
        <w:tbl>
          <w:tblPr>
            <w:tblStyle w:val="Table106"/>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725"/>
            <w:gridCol w:w="5175"/>
            <w:tblGridChange w:id="0">
              <w:tblGrid>
                <w:gridCol w:w="3330"/>
                <w:gridCol w:w="1725"/>
                <w:gridCol w:w="517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99" name="image81.png"/>
                      <a:graphic>
                        <a:graphicData uri="http://schemas.openxmlformats.org/drawingml/2006/picture">
                          <pic:pic>
                            <pic:nvPicPr>
                              <pic:cNvPr id="0" name="image81.png"/>
                              <pic:cNvPicPr preferRelativeResize="0"/>
                            </pic:nvPicPr>
                            <pic:blipFill>
                              <a:blip r:embed="rId145"/>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chi tiết bán, cho phép user xem thông tin và xác nhận đặt lệnh.</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1 - Đặt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ngày user đặt lệnh bán chứng chỉ quỹ: ngày hiện tại.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2 - Khớp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khớp lệnh của quỹ,  xác định dựa trên </w:t>
                </w:r>
                <w:r w:rsidDel="00000000" w:rsidR="00000000" w:rsidRPr="00000000">
                  <w:rPr>
                    <w:rFonts w:ascii="Montserrat" w:cs="Montserrat" w:eastAsia="Montserrat" w:hAnsi="Montserrat"/>
                    <w:i w:val="1"/>
                    <w:color w:val="9900ff"/>
                    <w:rtl w:val="0"/>
                  </w:rPr>
                  <w:t xml:space="preserve">order_matching_date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Bước 3 - Nhận tiền về Ví MoMo</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Ngày user nhận được tiền bán vào tài khoản, xác định dựa trên </w:t>
                </w:r>
                <w:r w:rsidDel="00000000" w:rsidR="00000000" w:rsidRPr="00000000">
                  <w:rPr>
                    <w:rFonts w:ascii="Montserrat" w:cs="Montserrat" w:eastAsia="Montserrat" w:hAnsi="Montserrat"/>
                    <w:i w:val="1"/>
                    <w:color w:val="9900ff"/>
                    <w:rtl w:val="0"/>
                  </w:rPr>
                  <w:t xml:space="preserve">settlement_date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theo </w:t>
                </w:r>
                <w:r w:rsidDel="00000000" w:rsidR="00000000" w:rsidRPr="00000000">
                  <w:rPr>
                    <w:rFonts w:ascii="Montserrat" w:cs="Montserrat" w:eastAsia="Montserrat" w:hAnsi="Montserrat"/>
                    <w:rtl w:val="0"/>
                  </w:rPr>
                  <w:t xml:space="preserve">mỗi</w:t>
                </w:r>
                <w:r w:rsidDel="00000000" w:rsidR="00000000" w:rsidRPr="00000000">
                  <w:rPr>
                    <w:rFonts w:ascii="Montserrat" w:cs="Montserrat" w:eastAsia="Montserrat" w:hAnsi="Montserrat"/>
                    <w:rtl w:val="0"/>
                  </w:rPr>
                  <w:t xml:space="preserve"> quỹ.</w:t>
                </w:r>
              </w:p>
            </w:tc>
          </w:tr>
          <w:tr>
            <w:trPr>
              <w:cantSplit w:val="0"/>
              <w:trHeight w:val="424.98046875" w:hRule="atLeast"/>
              <w:tblHeader w:val="0"/>
            </w:trPr>
            <w:tc>
              <w:tcPr>
                <w:vMerge w:val="continue"/>
              </w:tcPr>
              <w:p w:rsidR="00000000" w:rsidDel="00000000" w:rsidP="00000000" w:rsidRDefault="00000000" w:rsidRPr="00000000" w14:paraId="000010F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Lưu ý</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“Tất cả giao dịch đều được xử lý trong ngày làm việc (Thứ 2 - Thứ 6, không bao gồm ngày lễ).”</w:t>
                </w:r>
              </w:p>
            </w:tc>
          </w:tr>
          <w:tr>
            <w:trPr>
              <w:cantSplit w:val="0"/>
              <w:trHeight w:val="1612.7999999999997" w:hRule="atLeast"/>
              <w:tblHeader w:val="0"/>
            </w:trPr>
            <w:tc>
              <w:tcPr>
                <w:vMerge w:val="continue"/>
              </w:tcPr>
              <w:p w:rsidR="00000000" w:rsidDel="00000000" w:rsidP="00000000" w:rsidRDefault="00000000" w:rsidRPr="00000000" w14:paraId="000010F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hủy lệnh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có thể hủy lệnh bán trước Z.</w:t>
                </w:r>
              </w:p>
              <w:p w:rsidR="00000000" w:rsidDel="00000000" w:rsidP="00000000" w:rsidRDefault="00000000" w:rsidRPr="00000000" w14:paraId="000010F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Z là hạn cuối hủy lệnh = thời gian đóng phiên, được tính toán dựa trên </w:t>
                </w:r>
                <w:r w:rsidDel="00000000" w:rsidR="00000000" w:rsidRPr="00000000">
                  <w:rPr>
                    <w:rFonts w:ascii="Montserrat" w:cs="Montserrat" w:eastAsia="Montserrat" w:hAnsi="Montserrat"/>
                    <w:i w:val="1"/>
                    <w:color w:val="9900ff"/>
                    <w:rtl w:val="0"/>
                  </w:rPr>
                  <w:t xml:space="preserve">order_cutoff_time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order_cutoff_date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trong quỹ.</w:t>
                </w:r>
              </w:p>
            </w:tc>
          </w:tr>
          <w:tr>
            <w:trPr>
              <w:cantSplit w:val="0"/>
              <w:trHeight w:val="424.98046875" w:hRule="atLeast"/>
              <w:tblHeader w:val="0"/>
            </w:trPr>
            <w:tc>
              <w:tcPr>
                <w:vMerge w:val="continue"/>
              </w:tcPr>
              <w:p w:rsidR="00000000" w:rsidDel="00000000" w:rsidP="00000000" w:rsidRDefault="00000000" w:rsidRPr="00000000" w14:paraId="000010F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10FF">
      <w:pPr>
        <w:pStyle w:val="Heading3"/>
        <w:spacing w:before="0" w:lineRule="auto"/>
        <w:ind w:left="1570.3937007874017" w:firstLine="0"/>
        <w:rPr/>
      </w:pPr>
      <w:bookmarkStart w:colFirst="0" w:colLast="0" w:name="_heading=h.7569xspbrzti" w:id="207"/>
      <w:bookmarkEnd w:id="207"/>
      <w:r w:rsidDel="00000000" w:rsidR="00000000" w:rsidRPr="00000000">
        <w:rPr>
          <w:rtl w:val="0"/>
        </w:rPr>
      </w:r>
    </w:p>
    <w:p w:rsidR="00000000" w:rsidDel="00000000" w:rsidP="00000000" w:rsidRDefault="00000000" w:rsidRPr="00000000" w14:paraId="00001100">
      <w:pPr>
        <w:pStyle w:val="Heading4"/>
        <w:numPr>
          <w:ilvl w:val="2"/>
          <w:numId w:val="75"/>
        </w:numPr>
        <w:spacing w:before="0" w:lineRule="auto"/>
        <w:ind w:left="708.6614173228347" w:hanging="150"/>
        <w:rPr/>
      </w:pPr>
      <w:bookmarkStart w:colFirst="0" w:colLast="0" w:name="_heading=h.hz7l2dj92e2r" w:id="208"/>
      <w:bookmarkEnd w:id="208"/>
      <w:r w:rsidDel="00000000" w:rsidR="00000000" w:rsidRPr="00000000">
        <w:rPr>
          <w:rtl w:val="0"/>
        </w:rPr>
        <w:t xml:space="preserve">Bottomsheet Số tiền bán tạm tính</w:t>
      </w:r>
    </w:p>
    <w:sdt>
      <w:sdtPr>
        <w:lock w:val="contentLocked"/>
        <w:id w:val="269753298"/>
        <w:tag w:val="goog_rdk_98"/>
      </w:sdtPr>
      <w:sdtContent>
        <w:tbl>
          <w:tblPr>
            <w:tblStyle w:val="Table107"/>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75"/>
            <w:gridCol w:w="5325"/>
            <w:tblGridChange w:id="0">
              <w:tblGrid>
                <w:gridCol w:w="3330"/>
                <w:gridCol w:w="1575"/>
                <w:gridCol w:w="532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1257300"/>
                      <wp:effectExtent b="0" l="0" r="0" t="0"/>
                      <wp:docPr id="48" name="image30.png"/>
                      <a:graphic>
                        <a:graphicData uri="http://schemas.openxmlformats.org/drawingml/2006/picture">
                          <pic:pic>
                            <pic:nvPicPr>
                              <pic:cNvPr id="0" name="image30.png"/>
                              <pic:cNvPicPr preferRelativeResize="0"/>
                            </pic:nvPicPr>
                            <pic:blipFill>
                              <a:blip r:embed="rId146"/>
                              <a:srcRect b="0" l="0" r="0" t="0"/>
                              <a:stretch>
                                <a:fillRect/>
                              </a:stretch>
                            </pic:blipFill>
                            <pic:spPr>
                              <a:xfrm>
                                <a:off x="0" y="0"/>
                                <a:ext cx="1981200" cy="1257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giải thích, khi user chọn xem Info Số tiền bán tạm tính.</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tạm tính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numPr>
                    <w:ilvl w:val="0"/>
                    <w:numId w:val="10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Giá trị bán tạm tính: dựa trên giá Chứng Chỉ Quỹ phiên gần nhất.</w:t>
                </w:r>
              </w:p>
              <w:p w:rsidR="00000000" w:rsidDel="00000000" w:rsidP="00000000" w:rsidRDefault="00000000" w:rsidRPr="00000000" w14:paraId="00001110">
                <w:pPr>
                  <w:widowControl w:val="0"/>
                  <w:numPr>
                    <w:ilvl w:val="0"/>
                    <w:numId w:val="102"/>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Giá trị bán thực tế: sẽ được tính chính thức dựa vào giá Chứng Chỉ Quỹ tại ngày khớp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1114">
      <w:pPr>
        <w:pStyle w:val="Heading3"/>
        <w:spacing w:before="0" w:lineRule="auto"/>
        <w:ind w:left="0" w:firstLine="0"/>
        <w:rPr/>
      </w:pPr>
      <w:bookmarkStart w:colFirst="0" w:colLast="0" w:name="_heading=h.1ckgtm3wd9vc" w:id="209"/>
      <w:bookmarkEnd w:id="209"/>
      <w:r w:rsidDel="00000000" w:rsidR="00000000" w:rsidRPr="00000000">
        <w:rPr>
          <w:rtl w:val="0"/>
        </w:rPr>
      </w:r>
    </w:p>
    <w:p w:rsidR="00000000" w:rsidDel="00000000" w:rsidP="00000000" w:rsidRDefault="00000000" w:rsidRPr="00000000" w14:paraId="00001115">
      <w:pPr>
        <w:pStyle w:val="Heading4"/>
        <w:numPr>
          <w:ilvl w:val="2"/>
          <w:numId w:val="75"/>
        </w:numPr>
        <w:spacing w:before="0" w:lineRule="auto"/>
        <w:ind w:left="708.6614173228347" w:hanging="150"/>
        <w:rPr/>
      </w:pPr>
      <w:bookmarkStart w:colFirst="0" w:colLast="0" w:name="_heading=h.48ag87vn0joy" w:id="210"/>
      <w:bookmarkEnd w:id="210"/>
      <w:r w:rsidDel="00000000" w:rsidR="00000000" w:rsidRPr="00000000">
        <w:rPr>
          <w:rtl w:val="0"/>
        </w:rPr>
        <w:t xml:space="preserve">Bottomsheet Phí bán + thuế</w:t>
      </w:r>
    </w:p>
    <w:sdt>
      <w:sdtPr>
        <w:lock w:val="contentLocked"/>
        <w:id w:val="300826113"/>
        <w:tag w:val="goog_rdk_99"/>
      </w:sdtPr>
      <w:sdtContent>
        <w:tbl>
          <w:tblPr>
            <w:tblStyle w:val="Table108"/>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75"/>
            <w:gridCol w:w="5325"/>
            <w:tblGridChange w:id="0">
              <w:tblGrid>
                <w:gridCol w:w="3330"/>
                <w:gridCol w:w="1575"/>
                <w:gridCol w:w="532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791.3999999999999"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19">
                <w:pPr>
                  <w:widowControl w:val="0"/>
                  <w:ind w:left="0" w:firstLine="0"/>
                  <w:rPr>
                    <w:rFonts w:ascii="Montserrat" w:cs="Montserrat" w:eastAsia="Montserrat" w:hAnsi="Montserrat"/>
                  </w:rPr>
                </w:pPr>
                <w:r w:rsidDel="00000000" w:rsidR="00000000" w:rsidRPr="00000000">
                  <w:rPr/>
                  <w:drawing>
                    <wp:inline distB="114300" distT="114300" distL="114300" distR="114300">
                      <wp:extent cx="1981200" cy="1574800"/>
                      <wp:effectExtent b="0" l="0" r="0" t="0"/>
                      <wp:docPr id="104" name="image88.png"/>
                      <a:graphic>
                        <a:graphicData uri="http://schemas.openxmlformats.org/drawingml/2006/picture">
                          <pic:pic>
                            <pic:nvPicPr>
                              <pic:cNvPr id="0" name="image88.png"/>
                              <pic:cNvPicPr preferRelativeResize="0"/>
                            </pic:nvPicPr>
                            <pic:blipFill>
                              <a:blip r:embed="rId147"/>
                              <a:srcRect b="0" l="0" r="0" t="0"/>
                              <a:stretch>
                                <a:fillRect/>
                              </a:stretch>
                            </pic:blipFill>
                            <pic:spPr>
                              <a:xfrm>
                                <a:off x="0" y="0"/>
                                <a:ext cx="1981200" cy="1574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1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giải thích, khi user chọn xem Info Phí bán + thuế.</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1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2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 thuế</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360" w:lineRule="auto"/>
                  <w:ind w:left="0" w:right="135.35433070866134" w:firstLine="0"/>
                  <w:jc w:val="both"/>
                  <w:rPr/>
                </w:pPr>
                <w:r w:rsidDel="00000000" w:rsidR="00000000" w:rsidRPr="00000000">
                  <w:rPr>
                    <w:rtl w:val="0"/>
                  </w:rPr>
                  <w:t xml:space="preserve">Các loại phí bao gồm:</w:t>
                </w:r>
              </w:p>
              <w:p w:rsidR="00000000" w:rsidDel="00000000" w:rsidP="00000000" w:rsidRDefault="00000000" w:rsidRPr="00000000" w14:paraId="00001125">
                <w:pPr>
                  <w:widowControl w:val="0"/>
                  <w:numPr>
                    <w:ilvl w:val="0"/>
                    <w:numId w:val="1"/>
                  </w:numPr>
                  <w:spacing w:line="360" w:lineRule="auto"/>
                  <w:ind w:left="425.19685039370046" w:right="135.35433070866134" w:hanging="360"/>
                  <w:jc w:val="both"/>
                  <w:rPr>
                    <w:u w:val="none"/>
                  </w:rPr>
                </w:pPr>
                <w:r w:rsidDel="00000000" w:rsidR="00000000" w:rsidRPr="00000000">
                  <w:rPr>
                    <w:rtl w:val="0"/>
                  </w:rPr>
                  <w:t xml:space="preserve">Phí bán theo quy định quỹ: mức phí phụ thuộc vào thời gian nắm giữ CCQ và giá CCQ tại ngày khớp lệnh.</w:t>
                </w:r>
              </w:p>
              <w:p w:rsidR="00000000" w:rsidDel="00000000" w:rsidP="00000000" w:rsidRDefault="00000000" w:rsidRPr="00000000" w14:paraId="00001126">
                <w:pPr>
                  <w:widowControl w:val="0"/>
                  <w:numPr>
                    <w:ilvl w:val="0"/>
                    <w:numId w:val="1"/>
                  </w:numPr>
                  <w:spacing w:line="360" w:lineRule="auto"/>
                  <w:ind w:left="425.19685039370046" w:right="135.35433070866134" w:hanging="360"/>
                  <w:jc w:val="both"/>
                  <w:rPr>
                    <w:u w:val="none"/>
                  </w:rPr>
                </w:pPr>
                <w:r w:rsidDel="00000000" w:rsidR="00000000" w:rsidRPr="00000000">
                  <w:rPr>
                    <w:rtl w:val="0"/>
                  </w:rPr>
                  <w:t xml:space="preserve">Phí dịch vụ chuyển tiền: chỉ áp dụng với một số quỹ.</w:t>
                </w:r>
              </w:p>
              <w:p w:rsidR="00000000" w:rsidDel="00000000" w:rsidP="00000000" w:rsidRDefault="00000000" w:rsidRPr="00000000" w14:paraId="00001127">
                <w:pPr>
                  <w:widowControl w:val="0"/>
                  <w:numPr>
                    <w:ilvl w:val="0"/>
                    <w:numId w:val="1"/>
                  </w:numPr>
                  <w:spacing w:line="360" w:lineRule="auto"/>
                  <w:ind w:left="425.19685039370046" w:right="135.35433070866134" w:hanging="360"/>
                  <w:jc w:val="both"/>
                  <w:rPr>
                    <w:u w:val="none"/>
                  </w:rPr>
                </w:pPr>
                <w:r w:rsidDel="00000000" w:rsidR="00000000" w:rsidRPr="00000000">
                  <w:rPr>
                    <w:rtl w:val="0"/>
                  </w:rPr>
                  <w:t xml:space="preserve">Thuế TNCN: 0,1% tổng tiền bán nhận được.</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112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112B">
      <w:pPr>
        <w:pStyle w:val="Heading3"/>
        <w:spacing w:before="0" w:lineRule="auto"/>
        <w:ind w:left="1570.3937007874017" w:firstLine="0"/>
        <w:rPr/>
      </w:pPr>
      <w:bookmarkStart w:colFirst="0" w:colLast="0" w:name="_heading=h.x5pkuxb28b26" w:id="211"/>
      <w:bookmarkEnd w:id="211"/>
      <w:r w:rsidDel="00000000" w:rsidR="00000000" w:rsidRPr="00000000">
        <w:rPr>
          <w:rtl w:val="0"/>
        </w:rPr>
      </w:r>
    </w:p>
    <w:p w:rsidR="00000000" w:rsidDel="00000000" w:rsidP="00000000" w:rsidRDefault="00000000" w:rsidRPr="00000000" w14:paraId="0000112C">
      <w:pPr>
        <w:pStyle w:val="Heading4"/>
        <w:numPr>
          <w:ilvl w:val="2"/>
          <w:numId w:val="75"/>
        </w:numPr>
        <w:spacing w:before="0" w:lineRule="auto"/>
        <w:ind w:left="708.6614173228347" w:hanging="150"/>
        <w:rPr/>
      </w:pPr>
      <w:bookmarkStart w:colFirst="0" w:colLast="0" w:name="_heading=h.jriec7d2haxr" w:id="212"/>
      <w:bookmarkEnd w:id="212"/>
      <w:r w:rsidDel="00000000" w:rsidR="00000000" w:rsidRPr="00000000">
        <w:rPr>
          <w:rtl w:val="0"/>
        </w:rPr>
        <w:t xml:space="preserve">Bottomsheet Thông tin tài sản</w:t>
      </w:r>
    </w:p>
    <w:sdt>
      <w:sdtPr>
        <w:lock w:val="contentLocked"/>
        <w:id w:val="207408490"/>
        <w:tag w:val="goog_rdk_100"/>
      </w:sdtPr>
      <w:sdtContent>
        <w:tbl>
          <w:tblPr>
            <w:tblStyle w:val="Table109"/>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60"/>
            <w:gridCol w:w="5340"/>
            <w:tblGridChange w:id="0">
              <w:tblGrid>
                <w:gridCol w:w="3330"/>
                <w:gridCol w:w="1560"/>
                <w:gridCol w:w="534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30">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3111500"/>
                      <wp:effectExtent b="0" l="0" r="0" t="0"/>
                      <wp:docPr id="131" name="image133.png"/>
                      <a:graphic>
                        <a:graphicData uri="http://schemas.openxmlformats.org/drawingml/2006/picture">
                          <pic:pic>
                            <pic:nvPicPr>
                              <pic:cNvPr id="0" name="image133.png"/>
                              <pic:cNvPicPr preferRelativeResize="0"/>
                            </pic:nvPicPr>
                            <pic:blipFill>
                              <a:blip r:embed="rId148"/>
                              <a:srcRect b="0" l="0" r="0" t="0"/>
                              <a:stretch>
                                <a:fillRect/>
                              </a:stretch>
                            </pic:blipFill>
                            <pic:spPr>
                              <a:xfrm>
                                <a:off x="0" y="0"/>
                                <a:ext cx="1981200" cy="31115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giải thích khi user chọn:</w:t>
                </w:r>
              </w:p>
              <w:p w:rsidR="00000000" w:rsidDel="00000000" w:rsidP="00000000" w:rsidRDefault="00000000" w:rsidRPr="00000000" w14:paraId="00001132">
                <w:pPr>
                  <w:widowControl w:val="0"/>
                  <w:numPr>
                    <w:ilvl w:val="0"/>
                    <w:numId w:val="114"/>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Text-link “Tìm hiểu thêm” thông tin tài sản từ màn hình “Đặt lệnh bán (2 loại tài sản)”.</w:t>
                </w:r>
              </w:p>
              <w:p w:rsidR="00000000" w:rsidDel="00000000" w:rsidP="00000000" w:rsidRDefault="00000000" w:rsidRPr="00000000" w14:paraId="00001133">
                <w:pPr>
                  <w:widowControl w:val="0"/>
                  <w:numPr>
                    <w:ilvl w:val="0"/>
                    <w:numId w:val="114"/>
                  </w:numPr>
                  <w:spacing w:line="360" w:lineRule="auto"/>
                  <w:rPr>
                    <w:rFonts w:ascii="Montserrat" w:cs="Montserrat" w:eastAsia="Montserrat" w:hAnsi="Montserrat"/>
                    <w:u w:val="none"/>
                  </w:rPr>
                </w:pPr>
                <w:r w:rsidDel="00000000" w:rsidR="00000000" w:rsidRPr="00000000">
                  <w:rPr>
                    <w:rFonts w:ascii="Montserrat" w:cs="Montserrat" w:eastAsia="Montserrat" w:hAnsi="Montserrat"/>
                    <w:rtl w:val="0"/>
                  </w:rPr>
                  <w:t xml:space="preserve">Icon chọn tài khoản bán từ màn hình “Đặt lệnh bán (2 loại tài sản)”.</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tài sản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Giải thích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Bạn đang sở hữu tài sản ở 2 tài khoản:</w:t>
                </w:r>
              </w:p>
              <w:p w:rsidR="00000000" w:rsidDel="00000000" w:rsidP="00000000" w:rsidRDefault="00000000" w:rsidRPr="00000000" w14:paraId="0000113E">
                <w:pPr>
                  <w:widowControl w:val="0"/>
                  <w:numPr>
                    <w:ilvl w:val="0"/>
                    <w:numId w:val="93"/>
                  </w:numPr>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Tài khoản cũ: gồm tài sản chứng chỉ quỹ bạn đã mua trực tiếp với các Công ty Quản lý Quỹ.</w:t>
                </w:r>
              </w:p>
              <w:p w:rsidR="00000000" w:rsidDel="00000000" w:rsidP="00000000" w:rsidRDefault="00000000" w:rsidRPr="00000000" w14:paraId="0000113F">
                <w:pPr>
                  <w:widowControl w:val="0"/>
                  <w:numPr>
                    <w:ilvl w:val="0"/>
                    <w:numId w:val="93"/>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Tài khoản mới: gồm tài sản chứng chỉ quỹ bạn đã mua qua Công ty Cổ phần Chứng khoán CV (CVS).</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Info gợi ý</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Bán từ tài khoản cũ giúp bạn tối ưu Phí &amp; thuế, vì tài sản có thời gian nắm giữ lâu hơn.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Chọn tài khoản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numPr>
                    <w:ilvl w:val="0"/>
                    <w:numId w:val="49"/>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Tổng tài sản (tổng tài sản cũ và tài sản mới)</w:t>
                </w:r>
              </w:p>
              <w:p w:rsidR="00000000" w:rsidDel="00000000" w:rsidP="00000000" w:rsidRDefault="00000000" w:rsidRPr="00000000" w14:paraId="0000114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Cho phép chọn 2 loại tài khoản:</w:t>
                </w:r>
              </w:p>
              <w:p w:rsidR="00000000" w:rsidDel="00000000" w:rsidP="00000000" w:rsidRDefault="00000000" w:rsidRPr="00000000" w14:paraId="00001147">
                <w:pPr>
                  <w:widowControl w:val="0"/>
                  <w:numPr>
                    <w:ilvl w:val="0"/>
                    <w:numId w:val="117"/>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Tài khoản cũ (tối ưu phí)</w:t>
                </w:r>
              </w:p>
              <w:p w:rsidR="00000000" w:rsidDel="00000000" w:rsidP="00000000" w:rsidRDefault="00000000" w:rsidRPr="00000000" w14:paraId="00001148">
                <w:pPr>
                  <w:widowControl w:val="0"/>
                  <w:numPr>
                    <w:ilvl w:val="0"/>
                    <w:numId w:val="117"/>
                  </w:numPr>
                  <w:spacing w:line="360" w:lineRule="auto"/>
                  <w:ind w:left="425.19685039370046"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Tài khoản mới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line="360" w:lineRule="auto"/>
                  <w:ind w:left="425.19685039370046"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Xác nhận</w:t>
                </w:r>
              </w:p>
              <w:p w:rsidR="00000000" w:rsidDel="00000000" w:rsidP="00000000" w:rsidRDefault="00000000" w:rsidRPr="00000000" w14:paraId="0000114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“Đặt lệnh bán (2 loại tài sản)” với loại tài khoản được chọn.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Icon “X”</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ẩn bottomsheet.</w:t>
                </w:r>
              </w:p>
            </w:tc>
          </w:tr>
        </w:tbl>
      </w:sdtContent>
    </w:sdt>
    <w:p w:rsidR="00000000" w:rsidDel="00000000" w:rsidP="00000000" w:rsidRDefault="00000000" w:rsidRPr="00000000" w14:paraId="00001150">
      <w:pPr>
        <w:pStyle w:val="Heading3"/>
        <w:spacing w:before="0" w:lineRule="auto"/>
        <w:ind w:left="0" w:firstLine="0"/>
        <w:rPr/>
      </w:pPr>
      <w:bookmarkStart w:colFirst="0" w:colLast="0" w:name="_heading=h.vjpsct4ifoy" w:id="213"/>
      <w:bookmarkEnd w:id="213"/>
      <w:r w:rsidDel="00000000" w:rsidR="00000000" w:rsidRPr="00000000">
        <w:rPr>
          <w:rtl w:val="0"/>
        </w:rPr>
      </w:r>
    </w:p>
    <w:p w:rsidR="00000000" w:rsidDel="00000000" w:rsidP="00000000" w:rsidRDefault="00000000" w:rsidRPr="00000000" w14:paraId="00001151">
      <w:pPr>
        <w:pStyle w:val="Heading3"/>
        <w:spacing w:before="0" w:lineRule="auto"/>
        <w:ind w:left="0" w:firstLine="0"/>
        <w:rPr/>
      </w:pPr>
      <w:bookmarkStart w:colFirst="0" w:colLast="0" w:name="_heading=h.jyv8ra2ok942" w:id="214"/>
      <w:bookmarkEnd w:id="214"/>
      <w:r w:rsidDel="00000000" w:rsidR="00000000" w:rsidRPr="00000000">
        <w:br w:type="page"/>
      </w:r>
      <w:r w:rsidDel="00000000" w:rsidR="00000000" w:rsidRPr="00000000">
        <w:rPr>
          <w:rtl w:val="0"/>
        </w:rPr>
      </w:r>
    </w:p>
    <w:p w:rsidR="00000000" w:rsidDel="00000000" w:rsidP="00000000" w:rsidRDefault="00000000" w:rsidRPr="00000000" w14:paraId="00001152">
      <w:pPr>
        <w:pStyle w:val="Heading4"/>
        <w:numPr>
          <w:ilvl w:val="2"/>
          <w:numId w:val="75"/>
        </w:numPr>
        <w:spacing w:before="0" w:lineRule="auto"/>
        <w:ind w:left="708.6614173228347" w:hanging="150"/>
        <w:rPr/>
      </w:pPr>
      <w:bookmarkStart w:colFirst="0" w:colLast="0" w:name="_heading=h.2aiiefogle0k" w:id="215"/>
      <w:bookmarkEnd w:id="215"/>
      <w:r w:rsidDel="00000000" w:rsidR="00000000" w:rsidRPr="00000000">
        <w:rPr>
          <w:rtl w:val="0"/>
        </w:rPr>
        <w:t xml:space="preserve">Scr: Kết quả giao dịch bán - Thành công</w:t>
      </w:r>
    </w:p>
    <w:sdt>
      <w:sdtPr>
        <w:lock w:val="contentLocked"/>
        <w:id w:val="746648233"/>
        <w:tag w:val="goog_rdk_101"/>
      </w:sdtPr>
      <w:sdtContent>
        <w:tbl>
          <w:tblPr>
            <w:tblStyle w:val="Table110"/>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2055"/>
            <w:gridCol w:w="4845"/>
            <w:tblGridChange w:id="0">
              <w:tblGrid>
                <w:gridCol w:w="3330"/>
                <w:gridCol w:w="2055"/>
                <w:gridCol w:w="484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136" name="image119.png"/>
                      <a:graphic>
                        <a:graphicData uri="http://schemas.openxmlformats.org/drawingml/2006/picture">
                          <pic:pic>
                            <pic:nvPicPr>
                              <pic:cNvPr id="0" name="image119.png"/>
                              <pic:cNvPicPr preferRelativeResize="0"/>
                            </pic:nvPicPr>
                            <pic:blipFill>
                              <a:blip r:embed="rId149"/>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kết quả giao dịch, khi user chọn “Xác nhận” bán từ màn hình “Đặt lệnh bán - Chi tiết”.</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thành công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lượng chứng chỉ quỹ bán </w:t>
                </w:r>
                <w:r w:rsidDel="00000000" w:rsidR="00000000" w:rsidRPr="00000000">
                  <w:rPr>
                    <w:rFonts w:ascii="Montserrat" w:cs="Montserrat" w:eastAsia="Montserrat" w:hAnsi="Montserrat"/>
                    <w:i w:val="1"/>
                    <w:color w:val="9900ff"/>
                    <w:rtl w:val="0"/>
                  </w:rPr>
                  <w:t xml:space="preserve">sell_quantity</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mã lệnh </w:t>
                </w:r>
                <w:r w:rsidDel="00000000" w:rsidR="00000000" w:rsidRPr="00000000">
                  <w:rPr>
                    <w:rFonts w:ascii="Montserrat" w:cs="Montserrat" w:eastAsia="Montserrat" w:hAnsi="Montserrat"/>
                    <w:i w:val="1"/>
                    <w:color w:val="9900ff"/>
                    <w:rtl w:val="0"/>
                  </w:rPr>
                  <w:t xml:space="preserve">order_id</w:t>
                </w:r>
              </w:p>
            </w:tc>
          </w:tr>
          <w:tr>
            <w:trPr>
              <w:cantSplit w:val="0"/>
              <w:trHeight w:val="424.98046875" w:hRule="atLeast"/>
              <w:tblHeader w:val="0"/>
            </w:trPr>
            <w:tc>
              <w:tcPr>
                <w:vMerge w:val="continue"/>
              </w:tcPr>
              <w:p w:rsidR="00000000" w:rsidDel="00000000" w:rsidP="00000000" w:rsidRDefault="00000000" w:rsidRPr="00000000" w14:paraId="0000116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mã quỹ </w:t>
                </w:r>
                <w:r w:rsidDel="00000000" w:rsidR="00000000" w:rsidRPr="00000000">
                  <w:rPr>
                    <w:rFonts w:ascii="Montserrat" w:cs="Montserrat" w:eastAsia="Montserrat" w:hAnsi="Montserrat"/>
                    <w:i w:val="1"/>
                    <w:color w:val="9900ff"/>
                    <w:rtl w:val="0"/>
                  </w:rPr>
                  <w:t xml:space="preserve">fund_code</w:t>
                </w:r>
                <w:r w:rsidDel="00000000" w:rsidR="00000000" w:rsidRPr="00000000">
                  <w:rPr>
                    <w:rtl w:val="0"/>
                  </w:rPr>
                </w:r>
              </w:p>
            </w:tc>
          </w:tr>
          <w:tr>
            <w:trPr>
              <w:cantSplit w:val="0"/>
              <w:trHeight w:val="424.98046875" w:hRule="atLeast"/>
              <w:tblHeader w:val="0"/>
            </w:trPr>
            <w:tc>
              <w:tcPr>
                <w:vMerge w:val="continue"/>
              </w:tcPr>
              <w:p w:rsidR="00000000" w:rsidDel="00000000" w:rsidP="00000000" w:rsidRDefault="00000000" w:rsidRPr="00000000" w14:paraId="0000116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đặt lệnh </w:t>
                </w:r>
                <w:r w:rsidDel="00000000" w:rsidR="00000000" w:rsidRPr="00000000">
                  <w:rPr>
                    <w:rFonts w:ascii="Montserrat" w:cs="Montserrat" w:eastAsia="Montserrat" w:hAnsi="Montserrat"/>
                    <w:i w:val="1"/>
                    <w:color w:val="9900ff"/>
                    <w:rtl w:val="0"/>
                  </w:rPr>
                  <w:t xml:space="preserve">order_datetime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tcPr>
              <w:p w:rsidR="00000000" w:rsidDel="00000000" w:rsidP="00000000" w:rsidRDefault="00000000" w:rsidRPr="00000000" w14:paraId="0000116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&amp;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phí bán + thuế = </w:t>
                </w:r>
                <w:r w:rsidDel="00000000" w:rsidR="00000000" w:rsidRPr="00000000">
                  <w:rPr>
                    <w:rFonts w:ascii="Montserrat" w:cs="Montserrat" w:eastAsia="Montserrat" w:hAnsi="Montserrat"/>
                    <w:i w:val="1"/>
                    <w:color w:val="9900ff"/>
                    <w:rtl w:val="0"/>
                  </w:rPr>
                  <w:t xml:space="preserve">expected_fee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tax</w:t>
                </w:r>
              </w:p>
            </w:tc>
          </w:tr>
          <w:tr>
            <w:trPr>
              <w:cantSplit w:val="0"/>
              <w:trHeight w:val="424.98046875" w:hRule="atLeast"/>
              <w:tblHeader w:val="0"/>
            </w:trPr>
            <w:tc>
              <w:tcPr>
                <w:vMerge w:val="continue"/>
              </w:tcPr>
              <w:p w:rsidR="00000000" w:rsidDel="00000000" w:rsidP="00000000" w:rsidRDefault="00000000" w:rsidRPr="00000000" w14:paraId="0000117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thực nhận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tiền thực nhận tạm tính: </w:t>
                </w:r>
                <w:r w:rsidDel="00000000" w:rsidR="00000000" w:rsidRPr="00000000">
                  <w:rPr>
                    <w:rFonts w:ascii="Montserrat" w:cs="Montserrat" w:eastAsia="Montserrat" w:hAnsi="Montserrat"/>
                    <w:i w:val="1"/>
                    <w:color w:val="9900ff"/>
                    <w:rtl w:val="0"/>
                  </w:rPr>
                  <w:t xml:space="preserve">receiving_amount</w:t>
                </w:r>
                <w:r w:rsidDel="00000000" w:rsidR="00000000" w:rsidRPr="00000000">
                  <w:rPr>
                    <w:rtl w:val="0"/>
                  </w:rPr>
                </w:r>
              </w:p>
            </w:tc>
          </w:tr>
          <w:tr>
            <w:trPr>
              <w:cantSplit w:val="0"/>
              <w:trHeight w:val="424.98046875" w:hRule="atLeast"/>
              <w:tblHeader w:val="0"/>
            </w:trPr>
            <w:tc>
              <w:tcPr>
                <w:vMerge w:val="continue"/>
              </w:tcPr>
              <w:p w:rsidR="00000000" w:rsidDel="00000000" w:rsidP="00000000" w:rsidRDefault="00000000" w:rsidRPr="00000000" w14:paraId="0000117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lệnh. Sau khi click, hiển thị màn hình Chi tiết lệnh bán.</w:t>
                </w:r>
              </w:p>
            </w:tc>
          </w:tr>
          <w:tr>
            <w:trPr>
              <w:cantSplit w:val="0"/>
              <w:trHeight w:val="424.98046875" w:hRule="atLeast"/>
              <w:tblHeader w:val="0"/>
            </w:trPr>
            <w:tc>
              <w:tcPr>
                <w:vMerge w:val="continue"/>
              </w:tcPr>
              <w:p w:rsidR="00000000" w:rsidDel="00000000" w:rsidP="00000000" w:rsidRDefault="00000000" w:rsidRPr="00000000" w14:paraId="0000117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Về trang chủ. Sau khi click, hiển thị màn hình Trang chủ.</w:t>
                </w:r>
              </w:p>
            </w:tc>
          </w:tr>
        </w:tbl>
      </w:sdtContent>
    </w:sdt>
    <w:p w:rsidR="00000000" w:rsidDel="00000000" w:rsidP="00000000" w:rsidRDefault="00000000" w:rsidRPr="00000000" w14:paraId="0000117A">
      <w:pPr>
        <w:pStyle w:val="Heading3"/>
        <w:spacing w:before="0" w:lineRule="auto"/>
        <w:ind w:left="0" w:firstLine="0"/>
        <w:rPr/>
      </w:pPr>
      <w:bookmarkStart w:colFirst="0" w:colLast="0" w:name="_heading=h.hf1djcfkgach" w:id="216"/>
      <w:bookmarkEnd w:id="216"/>
      <w:r w:rsidDel="00000000" w:rsidR="00000000" w:rsidRPr="00000000">
        <w:br w:type="page"/>
      </w:r>
      <w:r w:rsidDel="00000000" w:rsidR="00000000" w:rsidRPr="00000000">
        <w:rPr>
          <w:rtl w:val="0"/>
        </w:rPr>
      </w:r>
    </w:p>
    <w:p w:rsidR="00000000" w:rsidDel="00000000" w:rsidP="00000000" w:rsidRDefault="00000000" w:rsidRPr="00000000" w14:paraId="0000117B">
      <w:pPr>
        <w:pStyle w:val="Heading4"/>
        <w:numPr>
          <w:ilvl w:val="2"/>
          <w:numId w:val="75"/>
        </w:numPr>
        <w:spacing w:before="0" w:lineRule="auto"/>
        <w:ind w:left="708.6614173228347" w:hanging="150"/>
        <w:rPr/>
      </w:pPr>
      <w:bookmarkStart w:colFirst="0" w:colLast="0" w:name="_heading=h.3zrkog4f72lf" w:id="217"/>
      <w:bookmarkEnd w:id="217"/>
      <w:r w:rsidDel="00000000" w:rsidR="00000000" w:rsidRPr="00000000">
        <w:rPr>
          <w:rtl w:val="0"/>
        </w:rPr>
        <w:t xml:space="preserve">Scr: Kết quả giao dịch bán - Thất bại</w:t>
      </w:r>
    </w:p>
    <w:sdt>
      <w:sdtPr>
        <w:lock w:val="contentLocked"/>
        <w:id w:val="-32795751"/>
        <w:tag w:val="goog_rdk_103"/>
      </w:sdtPr>
      <w:sdtContent>
        <w:tbl>
          <w:tblPr>
            <w:tblStyle w:val="Table111"/>
            <w:tblW w:w="102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30"/>
            <w:gridCol w:w="1575"/>
            <w:gridCol w:w="5325"/>
            <w:tblGridChange w:id="0">
              <w:tblGrid>
                <w:gridCol w:w="3330"/>
                <w:gridCol w:w="1575"/>
                <w:gridCol w:w="532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81200" cy="4292600"/>
                      <wp:effectExtent b="0" l="0" r="0" t="0"/>
                      <wp:docPr id="135" name="image117.png"/>
                      <a:graphic>
                        <a:graphicData uri="http://schemas.openxmlformats.org/drawingml/2006/picture">
                          <pic:pic>
                            <pic:nvPicPr>
                              <pic:cNvPr id="0" name="image117.png"/>
                              <pic:cNvPicPr preferRelativeResize="0"/>
                            </pic:nvPicPr>
                            <pic:blipFill>
                              <a:blip r:embed="rId150"/>
                              <a:srcRect b="0" l="0" r="0" t="0"/>
                              <a:stretch>
                                <a:fillRect/>
                              </a:stretch>
                            </pic:blipFill>
                            <pic:spPr>
                              <a:xfrm>
                                <a:off x="0" y="0"/>
                                <a:ext cx="1981200" cy="4292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tin chi tiết bán, cho phép user xem thông tin và xác nhận đặt lệnh.</w:t>
                </w:r>
              </w:p>
            </w:tc>
          </w:tr>
          <w:tr>
            <w:trPr>
              <w:cantSplit w:val="0"/>
              <w:trHeight w:val="806.3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Kết quả giao dịch</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Giao dịch thất bại</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lượng chứng chỉ quỹ bán </w:t>
                </w:r>
                <w:r w:rsidDel="00000000" w:rsidR="00000000" w:rsidRPr="00000000">
                  <w:rPr>
                    <w:rFonts w:ascii="Montserrat" w:cs="Montserrat" w:eastAsia="Montserrat" w:hAnsi="Montserrat"/>
                    <w:i w:val="1"/>
                    <w:color w:val="9900ff"/>
                    <w:rtl w:val="0"/>
                  </w:rPr>
                  <w:t xml:space="preserve">sell_quantity</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Thông tin lưu ý</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“Đã có lỗi xảy ra trong quá trình xử lý. Chúng tôi đã ghi nhận và sẽ khắc phục sớm. Mong bạn thông cảm và thử lại nhé!”</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mã lệnh </w:t>
                </w:r>
                <w:r w:rsidDel="00000000" w:rsidR="00000000" w:rsidRPr="00000000">
                  <w:rPr>
                    <w:rFonts w:ascii="Montserrat" w:cs="Montserrat" w:eastAsia="Montserrat" w:hAnsi="Montserrat"/>
                    <w:i w:val="1"/>
                    <w:color w:val="9900ff"/>
                    <w:rtl w:val="0"/>
                  </w:rPr>
                  <w:t xml:space="preserve">order_id</w:t>
                </w:r>
              </w:p>
            </w:tc>
          </w:tr>
          <w:tr>
            <w:trPr>
              <w:cantSplit w:val="0"/>
              <w:trHeight w:val="424.98046875" w:hRule="atLeast"/>
              <w:tblHeader w:val="0"/>
            </w:trPr>
            <w:tc>
              <w:tcPr>
                <w:vMerge w:val="continue"/>
              </w:tcPr>
              <w:p w:rsidR="00000000" w:rsidDel="00000000" w:rsidP="00000000" w:rsidRDefault="00000000" w:rsidRPr="00000000" w14:paraId="0000119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mã quỹ </w:t>
                </w:r>
                <w:r w:rsidDel="00000000" w:rsidR="00000000" w:rsidRPr="00000000">
                  <w:rPr>
                    <w:rFonts w:ascii="Montserrat" w:cs="Montserrat" w:eastAsia="Montserrat" w:hAnsi="Montserrat"/>
                    <w:i w:val="1"/>
                    <w:color w:val="9900ff"/>
                    <w:rtl w:val="0"/>
                  </w:rPr>
                  <w:t xml:space="preserve">fund_code</w:t>
                </w:r>
                <w:r w:rsidDel="00000000" w:rsidR="00000000" w:rsidRPr="00000000">
                  <w:rPr>
                    <w:rtl w:val="0"/>
                  </w:rPr>
                </w:r>
              </w:p>
            </w:tc>
          </w:tr>
          <w:tr>
            <w:trPr>
              <w:cantSplit w:val="0"/>
              <w:trHeight w:val="424.98046875" w:hRule="atLeast"/>
              <w:tblHeader w:val="0"/>
            </w:trPr>
            <w:tc>
              <w:tcPr>
                <w:vMerge w:val="continue"/>
              </w:tcPr>
              <w:p w:rsidR="00000000" w:rsidDel="00000000" w:rsidP="00000000" w:rsidRDefault="00000000" w:rsidRPr="00000000" w14:paraId="0000119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thời gian đặt lệnh </w:t>
                </w:r>
                <w:r w:rsidDel="00000000" w:rsidR="00000000" w:rsidRPr="00000000">
                  <w:rPr>
                    <w:rFonts w:ascii="Montserrat" w:cs="Montserrat" w:eastAsia="Montserrat" w:hAnsi="Montserrat"/>
                    <w:i w:val="1"/>
                    <w:color w:val="9900ff"/>
                    <w:rtl w:val="0"/>
                  </w:rPr>
                  <w:t xml:space="preserve">order_datetime</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tcPr>
              <w:p w:rsidR="00000000" w:rsidDel="00000000" w:rsidP="00000000" w:rsidRDefault="00000000" w:rsidRPr="00000000" w14:paraId="0000119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&amp;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phí bán + thuế = </w:t>
                </w:r>
                <w:r w:rsidDel="00000000" w:rsidR="00000000" w:rsidRPr="00000000">
                  <w:rPr>
                    <w:rFonts w:ascii="Montserrat" w:cs="Montserrat" w:eastAsia="Montserrat" w:hAnsi="Montserrat"/>
                    <w:i w:val="1"/>
                    <w:color w:val="9900ff"/>
                    <w:rtl w:val="0"/>
                  </w:rPr>
                  <w:t xml:space="preserve">expected_fee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tax</w:t>
                </w:r>
              </w:p>
            </w:tc>
          </w:tr>
          <w:tr>
            <w:trPr>
              <w:cantSplit w:val="0"/>
              <w:trHeight w:val="424.98046875" w:hRule="atLeast"/>
              <w:tblHeader w:val="0"/>
            </w:trPr>
            <w:tc>
              <w:tcPr>
                <w:vMerge w:val="continue"/>
              </w:tcPr>
              <w:p w:rsidR="00000000" w:rsidDel="00000000" w:rsidP="00000000" w:rsidRDefault="00000000" w:rsidRPr="00000000" w14:paraId="0000119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thực nhận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tiền thực nhận tạm tính: </w:t>
                </w:r>
                <w:r w:rsidDel="00000000" w:rsidR="00000000" w:rsidRPr="00000000">
                  <w:rPr>
                    <w:rFonts w:ascii="Montserrat" w:cs="Montserrat" w:eastAsia="Montserrat" w:hAnsi="Montserrat"/>
                    <w:i w:val="1"/>
                    <w:color w:val="9900ff"/>
                    <w:rtl w:val="0"/>
                  </w:rPr>
                  <w:t xml:space="preserve">receiving_amount</w:t>
                </w:r>
                <w:r w:rsidDel="00000000" w:rsidR="00000000" w:rsidRPr="00000000">
                  <w:rPr>
                    <w:rtl w:val="0"/>
                  </w:rPr>
                </w:r>
              </w:p>
            </w:tc>
          </w:tr>
          <w:tr>
            <w:trPr>
              <w:cantSplit w:val="0"/>
              <w:trHeight w:val="424.98046875" w:hRule="atLeast"/>
              <w:tblHeader w:val="0"/>
            </w:trPr>
            <w:tc>
              <w:tcPr>
                <w:vMerge w:val="continue"/>
              </w:tcPr>
              <w:p w:rsidR="00000000" w:rsidDel="00000000" w:rsidP="00000000" w:rsidRDefault="00000000" w:rsidRPr="00000000" w14:paraId="000011A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360" w:lineRule="auto"/>
                  <w:ind w:left="0" w:right="135.35433070866134" w:firstLine="0"/>
                  <w:jc w:val="both"/>
                  <w:rPr>
                    <w:rFonts w:ascii="Montserrat" w:cs="Montserrat" w:eastAsia="Montserrat" w:hAnsi="Montserrat"/>
                  </w:rPr>
                </w:pPr>
                <w:sdt>
                  <w:sdtPr>
                    <w:id w:val="870631700"/>
                    <w:tag w:val="goog_rdk_102"/>
                  </w:sdtPr>
                  <w:sdtContent>
                    <w:commentRangeStart w:id="22"/>
                  </w:sdtContent>
                </w:sdt>
                <w:r w:rsidDel="00000000" w:rsidR="00000000" w:rsidRPr="00000000">
                  <w:rPr>
                    <w:rFonts w:ascii="Montserrat" w:cs="Montserrat" w:eastAsia="Montserrat" w:hAnsi="Montserrat"/>
                    <w:rtl w:val="0"/>
                  </w:rPr>
                  <w:t xml:space="preserve">Bán lại.</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11A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Đặt lệnh bán.</w:t>
                </w:r>
              </w:p>
            </w:tc>
          </w:tr>
          <w:tr>
            <w:trPr>
              <w:cantSplit w:val="0"/>
              <w:trHeight w:val="424.98046875" w:hRule="atLeast"/>
              <w:tblHeader w:val="0"/>
            </w:trPr>
            <w:tc>
              <w:tcPr>
                <w:vMerge w:val="continue"/>
              </w:tcPr>
              <w:p w:rsidR="00000000" w:rsidDel="00000000" w:rsidP="00000000" w:rsidRDefault="00000000" w:rsidRPr="00000000" w14:paraId="000011A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Về trang chủ.</w:t>
                </w:r>
              </w:p>
              <w:p w:rsidR="00000000" w:rsidDel="00000000" w:rsidP="00000000" w:rsidRDefault="00000000" w:rsidRPr="00000000" w14:paraId="000011A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Sau khi click, hiển thị màn hình Trang chủ.</w:t>
                </w:r>
              </w:p>
            </w:tc>
          </w:tr>
        </w:tbl>
      </w:sdtContent>
    </w:sdt>
    <w:p w:rsidR="00000000" w:rsidDel="00000000" w:rsidP="00000000" w:rsidRDefault="00000000" w:rsidRPr="00000000" w14:paraId="000011A8">
      <w:pPr>
        <w:pStyle w:val="Heading3"/>
        <w:ind w:left="0" w:firstLine="0"/>
        <w:rPr/>
      </w:pPr>
      <w:bookmarkStart w:colFirst="0" w:colLast="0" w:name="_heading=h.cheg0fabcb5n" w:id="218"/>
      <w:bookmarkEnd w:id="218"/>
      <w:r w:rsidDel="00000000" w:rsidR="00000000" w:rsidRPr="00000000">
        <w:br w:type="page"/>
      </w:r>
      <w:r w:rsidDel="00000000" w:rsidR="00000000" w:rsidRPr="00000000">
        <w:rPr>
          <w:rtl w:val="0"/>
        </w:rPr>
      </w:r>
    </w:p>
    <w:p w:rsidR="00000000" w:rsidDel="00000000" w:rsidP="00000000" w:rsidRDefault="00000000" w:rsidRPr="00000000" w14:paraId="000011A9">
      <w:pPr>
        <w:pStyle w:val="Heading4"/>
        <w:numPr>
          <w:ilvl w:val="2"/>
          <w:numId w:val="75"/>
        </w:numPr>
        <w:ind w:left="708.6614173228347" w:hanging="150"/>
        <w:rPr/>
      </w:pPr>
      <w:bookmarkStart w:colFirst="0" w:colLast="0" w:name="_heading=h.6rrrl1f8nbs4" w:id="219"/>
      <w:bookmarkEnd w:id="219"/>
      <w:r w:rsidDel="00000000" w:rsidR="00000000" w:rsidRPr="00000000">
        <w:rPr>
          <w:rtl w:val="0"/>
        </w:rPr>
        <w:t xml:space="preserve">Scr: Xem chi tiết lệnh bán (Chờ khớp lệnh)</w:t>
      </w:r>
    </w:p>
    <w:sdt>
      <w:sdtPr>
        <w:lock w:val="contentLocked"/>
        <w:id w:val="1155090629"/>
        <w:tag w:val="goog_rdk_105"/>
      </w:sdtPr>
      <w:sdtContent>
        <w:tbl>
          <w:tblPr>
            <w:tblStyle w:val="Table112"/>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ind w:left="0" w:firstLine="0"/>
                  <w:rPr>
                    <w:rFonts w:ascii="Montserrat" w:cs="Montserrat" w:eastAsia="Montserrat" w:hAnsi="Montserrat"/>
                  </w:rPr>
                </w:pPr>
                <w:sdt>
                  <w:sdtPr>
                    <w:id w:val="1124857764"/>
                    <w:tag w:val="goog_rdk_104"/>
                  </w:sdtPr>
                  <w:sdtContent>
                    <w:commentRangeStart w:id="23"/>
                  </w:sdtContent>
                </w:sdt>
                <w:r w:rsidDel="00000000" w:rsidR="00000000" w:rsidRPr="00000000">
                  <w:rPr>
                    <w:rFonts w:ascii="Montserrat" w:cs="Montserrat" w:eastAsia="Montserrat" w:hAnsi="Montserrat"/>
                  </w:rPr>
                  <w:drawing>
                    <wp:inline distB="114300" distT="114300" distL="114300" distR="114300">
                      <wp:extent cx="1952625" cy="4229100"/>
                      <wp:effectExtent b="0" l="0" r="0" t="0"/>
                      <wp:docPr id="119" name="image27.png"/>
                      <a:graphic>
                        <a:graphicData uri="http://schemas.openxmlformats.org/drawingml/2006/picture">
                          <pic:pic>
                            <pic:nvPicPr>
                              <pic:cNvPr id="0" name="image27.png"/>
                              <pic:cNvPicPr preferRelativeResize="0"/>
                            </pic:nvPicPr>
                            <pic:blipFill>
                              <a:blip r:embed="rId151"/>
                              <a:srcRect b="0" l="0" r="0" t="0"/>
                              <a:stretch>
                                <a:fillRect/>
                              </a:stretch>
                            </pic:blipFill>
                            <pic:spPr>
                              <a:xfrm>
                                <a:off x="0" y="0"/>
                                <a:ext cx="1952625" cy="4229100"/>
                              </a:xfrm>
                              <a:prstGeom prst="rect"/>
                              <a:ln/>
                            </pic:spPr>
                          </pic:pic>
                        </a:graphicData>
                      </a:graphic>
                    </wp:inline>
                  </w:drawing>
                </w:r>
                <w:commentRangeEnd w:id="23"/>
                <w:r w:rsidDel="00000000" w:rsidR="00000000" w:rsidRPr="00000000">
                  <w:commentReference w:id="23"/>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và lệnh đang chờ khớp lệnh.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“Chờ khớp lệnh”</w:t>
                </w:r>
                <w:r w:rsidDel="00000000" w:rsidR="00000000" w:rsidRPr="00000000">
                  <w:rPr>
                    <w:rtl w:val="0"/>
                  </w:rPr>
                </w:r>
              </w:p>
              <w:p w:rsidR="00000000" w:rsidDel="00000000" w:rsidP="00000000" w:rsidRDefault="00000000" w:rsidRPr="00000000" w14:paraId="000011B9">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1BD">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11BE">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b w:val="1"/>
                    <w:rtl w:val="0"/>
                  </w:rPr>
                  <w:t xml:space="preserve">Bước 2: Khớp lệnh:</w:t>
                </w:r>
                <w:r w:rsidDel="00000000" w:rsidR="00000000" w:rsidRPr="00000000">
                  <w:rPr>
                    <w:rFonts w:ascii="Montserrat" w:cs="Montserrat" w:eastAsia="Montserrat" w:hAnsi="Montserrat"/>
                    <w:rtl w:val="0"/>
                  </w:rPr>
                  <w:t xml:space="preserve"> hiển thị ngày khớp lệnh dự kiến, X- Y.</w:t>
                </w:r>
              </w:p>
              <w:p w:rsidR="00000000" w:rsidDel="00000000" w:rsidP="00000000" w:rsidRDefault="00000000" w:rsidRPr="00000000" w14:paraId="000011BF">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được quy định trong quỹ, Y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+ 2. Không tính T7, CN, ngày nghỉ lễ).</w:t>
                </w:r>
              </w:p>
              <w:p w:rsidR="00000000" w:rsidDel="00000000" w:rsidP="00000000" w:rsidRDefault="00000000" w:rsidRPr="00000000" w14:paraId="000011C0">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tiền bán dự kiến, X- Y.</w:t>
                </w:r>
              </w:p>
              <w:p w:rsidR="00000000" w:rsidDel="00000000" w:rsidP="00000000" w:rsidRDefault="00000000" w:rsidRPr="00000000" w14:paraId="000011C1">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w:t>
                </w:r>
                <w:r w:rsidDel="00000000" w:rsidR="00000000" w:rsidRPr="00000000">
                  <w:rPr>
                    <w:rFonts w:ascii="Montserrat" w:cs="Montserrat" w:eastAsia="Montserrat" w:hAnsi="Montserrat"/>
                    <w:i w:val="1"/>
                    <w:color w:val="674ea7"/>
                    <w:rtl w:val="0"/>
                  </w:rPr>
                  <w:t xml:space="preserve">receiving_date</w:t>
                </w:r>
                <w:r w:rsidDel="00000000" w:rsidR="00000000" w:rsidRPr="00000000">
                  <w:rPr>
                    <w:rFonts w:ascii="Montserrat" w:cs="Montserrat" w:eastAsia="Montserrat" w:hAnsi="Montserrat"/>
                    <w:i w:val="1"/>
                    <w:color w:val="674ea7"/>
                    <w:rtl w:val="0"/>
                  </w:rPr>
                  <w:t xml:space="preserve"> </w:t>
                </w:r>
                <w:r w:rsidDel="00000000" w:rsidR="00000000" w:rsidRPr="00000000">
                  <w:rPr>
                    <w:rFonts w:ascii="Montserrat" w:cs="Montserrat" w:eastAsia="Montserrat" w:hAnsi="Montserrat"/>
                    <w:rtl w:val="0"/>
                  </w:rPr>
                  <w:t xml:space="preserve">được quy định theo quỹ, Y là X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tcPr>
              <w:p w:rsidR="00000000" w:rsidDel="00000000" w:rsidP="00000000" w:rsidRDefault="00000000" w:rsidRPr="00000000" w14:paraId="000011D4">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Hủy lệnh</w:t>
                </w:r>
              </w:p>
              <w:p w:rsidR="00000000" w:rsidDel="00000000" w:rsidP="00000000" w:rsidRDefault="00000000" w:rsidRPr="00000000" w14:paraId="000011D7">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chưa hết thời gian đóng phiên, enable button Hủy. Sau khi click, hiển thị Pop-up Xác nhận hủy lệnh.</w:t>
                </w:r>
              </w:p>
              <w:p w:rsidR="00000000" w:rsidDel="00000000" w:rsidP="00000000" w:rsidRDefault="00000000" w:rsidRPr="00000000" w14:paraId="000011D8">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qua thời gian đóng phiên  (cut-off time) và chưa có kết quả khớp lệnh, disable button Hủy lệnh.</w:t>
                </w:r>
              </w:p>
              <w:p w:rsidR="00000000" w:rsidDel="00000000" w:rsidP="00000000" w:rsidRDefault="00000000" w:rsidRPr="00000000" w14:paraId="000011D9">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đã có kết quả khớp lệnh, ẩn button Hủy.</w:t>
                </w:r>
              </w:p>
            </w:tc>
          </w:tr>
        </w:tbl>
      </w:sdtContent>
    </w:sdt>
    <w:p w:rsidR="00000000" w:rsidDel="00000000" w:rsidP="00000000" w:rsidRDefault="00000000" w:rsidRPr="00000000" w14:paraId="000011DA">
      <w:pPr>
        <w:pStyle w:val="Heading4"/>
        <w:numPr>
          <w:ilvl w:val="2"/>
          <w:numId w:val="75"/>
        </w:numPr>
        <w:ind w:left="708.6614173228347" w:hanging="150"/>
        <w:rPr/>
      </w:pPr>
      <w:bookmarkStart w:colFirst="0" w:colLast="0" w:name="_heading=h.t7iec2g83ic9" w:id="220"/>
      <w:bookmarkEnd w:id="220"/>
      <w:r w:rsidDel="00000000" w:rsidR="00000000" w:rsidRPr="00000000">
        <w:rPr>
          <w:rtl w:val="0"/>
        </w:rPr>
        <w:t xml:space="preserve">Scr: Xem chi tiết lệnh bán (Thất bại)</w:t>
      </w:r>
    </w:p>
    <w:sdt>
      <w:sdtPr>
        <w:lock w:val="contentLocked"/>
        <w:id w:val="-1050185003"/>
        <w:tag w:val="goog_rdk_106"/>
      </w:sdtPr>
      <w:sdtContent>
        <w:tbl>
          <w:tblPr>
            <w:tblStyle w:val="Table113"/>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B">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1DE">
                <w:pPr>
                  <w:widowControl w:val="0"/>
                  <w:rPr/>
                </w:pPr>
                <w:r w:rsidDel="00000000" w:rsidR="00000000" w:rsidRPr="00000000">
                  <w:rPr/>
                  <w:drawing>
                    <wp:inline distB="114300" distT="114300" distL="114300" distR="114300">
                      <wp:extent cx="1952625" cy="4229100"/>
                      <wp:effectExtent b="0" l="0" r="0" t="0"/>
                      <wp:docPr id="69" name="image47.png"/>
                      <a:graphic>
                        <a:graphicData uri="http://schemas.openxmlformats.org/drawingml/2006/picture">
                          <pic:pic>
                            <pic:nvPicPr>
                              <pic:cNvPr id="0" name="image47.png"/>
                              <pic:cNvPicPr preferRelativeResize="0"/>
                            </pic:nvPicPr>
                            <pic:blipFill>
                              <a:blip r:embed="rId152"/>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F">
                <w:pPr>
                  <w:widowControl w:val="0"/>
                  <w:spacing w:line="360" w:lineRule="auto"/>
                  <w:rPr/>
                </w:pPr>
                <w:r w:rsidDel="00000000" w:rsidR="00000000" w:rsidRPr="00000000">
                  <w:rPr>
                    <w:rtl w:val="0"/>
                  </w:rPr>
                  <w:t xml:space="preserve">Hiển thị khi user chọn xem chi tiết lệnh bán, và lệnh bán có trạng thái FAILED.</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0"/>
                  <w:spacing w:line="360" w:lineRule="auto"/>
                  <w:rPr/>
                </w:pPr>
                <w:r w:rsidDel="00000000" w:rsidR="00000000" w:rsidRPr="00000000">
                  <w:rPr>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widowControl w:val="0"/>
                  <w:spacing w:line="360" w:lineRule="auto"/>
                  <w:rPr/>
                </w:pPr>
                <w:r w:rsidDel="00000000" w:rsidR="00000000" w:rsidRPr="00000000">
                  <w:rPr>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E9">
                <w:pPr>
                  <w:widowControl w:val="0"/>
                  <w:spacing w:line="360" w:lineRule="auto"/>
                  <w:ind w:right="135.35433070866134"/>
                  <w:jc w:val="both"/>
                  <w:rPr/>
                </w:pPr>
                <w:r w:rsidDel="00000000" w:rsidR="00000000" w:rsidRPr="00000000">
                  <w:rPr>
                    <w:rtl w:val="0"/>
                  </w:rPr>
                  <w:t xml:space="preserve">Hiển thị “Thất bại”</w:t>
                </w:r>
                <w:r w:rsidDel="00000000" w:rsidR="00000000" w:rsidRPr="00000000">
                  <w:rPr>
                    <w:rtl w:val="0"/>
                  </w:rPr>
                </w:r>
              </w:p>
              <w:p w:rsidR="00000000" w:rsidDel="00000000" w:rsidP="00000000" w:rsidRDefault="00000000" w:rsidRPr="00000000" w14:paraId="000011EA">
                <w:pPr>
                  <w:widowControl w:val="0"/>
                  <w:spacing w:line="360" w:lineRule="auto"/>
                  <w:ind w:right="135.35433070866134"/>
                  <w:jc w:val="both"/>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EC">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11EE">
                <w:pPr>
                  <w:widowControl w:val="0"/>
                  <w:numPr>
                    <w:ilvl w:val="0"/>
                    <w:numId w:val="2"/>
                  </w:numPr>
                  <w:spacing w:line="360" w:lineRule="auto"/>
                  <w:ind w:right="135.35433070866134"/>
                </w:pPr>
                <w:r w:rsidDel="00000000" w:rsidR="00000000" w:rsidRPr="00000000">
                  <w:rPr>
                    <w:b w:val="1"/>
                    <w:rtl w:val="0"/>
                  </w:rPr>
                  <w:t xml:space="preserve">Bước 1: Đặt lệnh:</w:t>
                </w:r>
                <w:r w:rsidDel="00000000" w:rsidR="00000000" w:rsidRPr="00000000">
                  <w:rPr>
                    <w:rtl w:val="0"/>
                  </w:rPr>
                  <w:t xml:space="preserve"> hiển thị ngày user đặt lệnh</w:t>
                </w:r>
              </w:p>
              <w:p w:rsidR="00000000" w:rsidDel="00000000" w:rsidP="00000000" w:rsidRDefault="00000000" w:rsidRPr="00000000" w14:paraId="000011EF">
                <w:pPr>
                  <w:widowControl w:val="0"/>
                  <w:numPr>
                    <w:ilvl w:val="0"/>
                    <w:numId w:val="2"/>
                  </w:numPr>
                  <w:spacing w:line="360" w:lineRule="auto"/>
                  <w:ind w:right="135.35433070866134"/>
                  <w:rPr/>
                </w:pPr>
                <w:r w:rsidDel="00000000" w:rsidR="00000000" w:rsidRPr="00000000">
                  <w:rPr>
                    <w:rtl w:val="0"/>
                  </w:rPr>
                  <w:t xml:space="preserve">Bước 2: Khớp lệnh: hiển thị ngày khớp lệnh dự kiến, X- Y.</w:t>
                </w:r>
              </w:p>
              <w:p w:rsidR="00000000" w:rsidDel="00000000" w:rsidP="00000000" w:rsidRDefault="00000000" w:rsidRPr="00000000" w14:paraId="000011F0">
                <w:pPr>
                  <w:widowControl w:val="0"/>
                  <w:spacing w:line="360" w:lineRule="auto"/>
                  <w:ind w:right="135.35433070866134" w:firstLine="720"/>
                  <w:rPr/>
                </w:pPr>
                <w:r w:rsidDel="00000000" w:rsidR="00000000" w:rsidRPr="00000000">
                  <w:rPr>
                    <w:rtl w:val="0"/>
                  </w:rPr>
                  <w:t xml:space="preserve">Trong đó, X là </w:t>
                </w:r>
                <w:r w:rsidDel="00000000" w:rsidR="00000000" w:rsidRPr="00000000">
                  <w:rPr>
                    <w:color w:val="674ea7"/>
                    <w:rtl w:val="0"/>
                  </w:rPr>
                  <w:t xml:space="preserve">order_matching_date</w:t>
                </w:r>
                <w:r w:rsidDel="00000000" w:rsidR="00000000" w:rsidRPr="00000000">
                  <w:rPr>
                    <w:color w:val="674ea7"/>
                    <w:rtl w:val="0"/>
                  </w:rPr>
                  <w:t xml:space="preserve"> </w:t>
                </w:r>
                <w:r w:rsidDel="00000000" w:rsidR="00000000" w:rsidRPr="00000000">
                  <w:rPr>
                    <w:rtl w:val="0"/>
                  </w:rPr>
                  <w:t xml:space="preserve">được quy định trong quỹ, Y là </w:t>
                </w:r>
                <w:r w:rsidDel="00000000" w:rsidR="00000000" w:rsidRPr="00000000">
                  <w:rPr>
                    <w:color w:val="674ea7"/>
                    <w:rtl w:val="0"/>
                  </w:rPr>
                  <w:t xml:space="preserve">order_matching_date</w:t>
                </w:r>
                <w:r w:rsidDel="00000000" w:rsidR="00000000" w:rsidRPr="00000000">
                  <w:rPr>
                    <w:color w:val="674ea7"/>
                    <w:rtl w:val="0"/>
                  </w:rPr>
                  <w:t xml:space="preserve"> </w:t>
                </w:r>
                <w:r w:rsidDel="00000000" w:rsidR="00000000" w:rsidRPr="00000000">
                  <w:rPr>
                    <w:rtl w:val="0"/>
                  </w:rPr>
                  <w:t xml:space="preserve">+ 2. Không tính T7, CN, ngày nghỉ lễ).</w:t>
                </w:r>
              </w:p>
              <w:p w:rsidR="00000000" w:rsidDel="00000000" w:rsidP="00000000" w:rsidRDefault="00000000" w:rsidRPr="00000000" w14:paraId="000011F1">
                <w:pPr>
                  <w:widowControl w:val="0"/>
                  <w:numPr>
                    <w:ilvl w:val="0"/>
                    <w:numId w:val="2"/>
                  </w:numPr>
                  <w:spacing w:line="360" w:lineRule="auto"/>
                  <w:ind w:right="135.35433070866134"/>
                </w:pPr>
                <w:r w:rsidDel="00000000" w:rsidR="00000000" w:rsidRPr="00000000">
                  <w:rPr>
                    <w:rtl w:val="0"/>
                  </w:rPr>
                  <w:t xml:space="preserve">Bước 3: Hoàn thành: hiển thị ngày nhận tiền bán dự kiến, X- Y.</w:t>
                </w:r>
              </w:p>
              <w:p w:rsidR="00000000" w:rsidDel="00000000" w:rsidP="00000000" w:rsidRDefault="00000000" w:rsidRPr="00000000" w14:paraId="000011F2">
                <w:pPr>
                  <w:widowControl w:val="0"/>
                  <w:spacing w:line="360" w:lineRule="auto"/>
                  <w:ind w:right="135.35433070866134" w:firstLine="720"/>
                  <w:rPr/>
                </w:pPr>
                <w:r w:rsidDel="00000000" w:rsidR="00000000" w:rsidRPr="00000000">
                  <w:rPr>
                    <w:rtl w:val="0"/>
                  </w:rPr>
                  <w:t xml:space="preserve">Trong đó, X là ngày </w:t>
                </w:r>
                <w:r w:rsidDel="00000000" w:rsidR="00000000" w:rsidRPr="00000000">
                  <w:rPr>
                    <w:i w:val="1"/>
                    <w:color w:val="674ea7"/>
                    <w:rtl w:val="0"/>
                  </w:rPr>
                  <w:t xml:space="preserve">receiving_date</w:t>
                </w:r>
                <w:r w:rsidDel="00000000" w:rsidR="00000000" w:rsidRPr="00000000">
                  <w:rPr>
                    <w:i w:val="1"/>
                    <w:color w:val="674ea7"/>
                    <w:rtl w:val="0"/>
                  </w:rPr>
                  <w:t xml:space="preserve"> </w:t>
                </w:r>
                <w:r w:rsidDel="00000000" w:rsidR="00000000" w:rsidRPr="00000000">
                  <w:rPr>
                    <w:rtl w:val="0"/>
                  </w:rPr>
                  <w:t xml:space="preserve">được quy định theo quỹ, Y là X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widowControl w:val="0"/>
                  <w:spacing w:line="360" w:lineRule="auto"/>
                  <w:ind w:right="135.35433070866134"/>
                  <w:rPr/>
                </w:pPr>
                <w:r w:rsidDel="00000000" w:rsidR="00000000" w:rsidRPr="00000000">
                  <w:rPr>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F6">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F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line="360" w:lineRule="auto"/>
                  <w:ind w:right="135.35433070866134"/>
                  <w:rPr>
                    <w:i w:val="1"/>
                    <w:color w:val="8e7cc3"/>
                  </w:rPr>
                </w:pPr>
                <w:r w:rsidDel="00000000" w:rsidR="00000000" w:rsidRPr="00000000">
                  <w:rPr>
                    <w:rtl w:val="0"/>
                  </w:rPr>
                  <w:t xml:space="preserve">Hiển thị Phiên giao dịch (Ngày giao dịch) dự kiến </w:t>
                </w:r>
                <w:r w:rsidDel="00000000" w:rsidR="00000000" w:rsidRPr="00000000">
                  <w:rPr>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spacing w:line="360" w:lineRule="auto"/>
                  <w:rPr/>
                </w:pPr>
                <w:r w:rsidDel="00000000" w:rsidR="00000000" w:rsidRPr="00000000">
                  <w:rPr>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spacing w:line="360" w:lineRule="auto"/>
                  <w:ind w:right="135.35433070866134"/>
                  <w:rPr/>
                </w:pPr>
                <w:r w:rsidDel="00000000" w:rsidR="00000000" w:rsidRPr="00000000">
                  <w:rPr>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spacing w:line="360" w:lineRule="auto"/>
                  <w:ind w:right="135.35433070866134"/>
                  <w:rPr/>
                </w:pPr>
                <w:r w:rsidDel="00000000" w:rsidR="00000000" w:rsidRPr="00000000">
                  <w:rPr>
                    <w:rtl w:val="0"/>
                  </w:rPr>
                  <w:t xml:space="preserve">Mã lệnh (</w:t>
                </w:r>
                <w:r w:rsidDel="00000000" w:rsidR="00000000" w:rsidRPr="00000000">
                  <w:rPr>
                    <w:i w:val="1"/>
                    <w:color w:val="9900ff"/>
                    <w:rtl w:val="0"/>
                  </w:rPr>
                  <w:t xml:space="preserve">orderID</w:t>
                </w:r>
                <w:r w:rsidDel="00000000" w:rsidR="00000000" w:rsidRPr="00000000">
                  <w:rPr>
                    <w:rtl w:val="0"/>
                  </w:rPr>
                  <w:t xml:space="preserve">)</w:t>
                </w:r>
              </w:p>
            </w:tc>
          </w:tr>
        </w:tbl>
      </w:sdtContent>
    </w:sdt>
    <w:p w:rsidR="00000000" w:rsidDel="00000000" w:rsidP="00000000" w:rsidRDefault="00000000" w:rsidRPr="00000000" w14:paraId="00001205">
      <w:pPr>
        <w:pStyle w:val="Heading3"/>
        <w:ind w:left="0" w:firstLine="0"/>
        <w:rPr/>
      </w:pPr>
      <w:bookmarkStart w:colFirst="0" w:colLast="0" w:name="_heading=h.qp8mv0xj6hjs" w:id="221"/>
      <w:bookmarkEnd w:id="221"/>
      <w:r w:rsidDel="00000000" w:rsidR="00000000" w:rsidRPr="00000000">
        <w:br w:type="page"/>
      </w:r>
      <w:r w:rsidDel="00000000" w:rsidR="00000000" w:rsidRPr="00000000">
        <w:rPr>
          <w:rtl w:val="0"/>
        </w:rPr>
      </w:r>
    </w:p>
    <w:p w:rsidR="00000000" w:rsidDel="00000000" w:rsidP="00000000" w:rsidRDefault="00000000" w:rsidRPr="00000000" w14:paraId="00001206">
      <w:pPr>
        <w:pStyle w:val="Heading4"/>
        <w:numPr>
          <w:ilvl w:val="2"/>
          <w:numId w:val="75"/>
        </w:numPr>
        <w:ind w:left="708.6614173228347" w:hanging="150"/>
        <w:rPr/>
      </w:pPr>
      <w:bookmarkStart w:colFirst="0" w:colLast="0" w:name="_heading=h.15k4ol25gkke" w:id="222"/>
      <w:bookmarkEnd w:id="222"/>
      <w:r w:rsidDel="00000000" w:rsidR="00000000" w:rsidRPr="00000000">
        <w:rPr>
          <w:rtl w:val="0"/>
        </w:rPr>
        <w:t xml:space="preserve">Scr: Xem chi tiết lệnh bán (Chờ nhận tiền)</w:t>
      </w:r>
    </w:p>
    <w:sdt>
      <w:sdtPr>
        <w:lock w:val="contentLocked"/>
        <w:id w:val="-105497891"/>
        <w:tag w:val="goog_rdk_108"/>
      </w:sdtPr>
      <w:sdtContent>
        <w:tbl>
          <w:tblPr>
            <w:tblStyle w:val="Table114"/>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0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34" name="image39.png"/>
                      <a:graphic>
                        <a:graphicData uri="http://schemas.openxmlformats.org/drawingml/2006/picture">
                          <pic:pic>
                            <pic:nvPicPr>
                              <pic:cNvPr id="0" name="image39.png"/>
                              <pic:cNvPicPr preferRelativeResize="0"/>
                            </pic:nvPicPr>
                            <pic:blipFill>
                              <a:blip r:embed="rId153"/>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lệnh đã khớp và đang chờ nhận tiền bán.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10">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1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tiền bán chứng chỉ quỹ chờ nhận </w:t>
                </w:r>
                <w:r w:rsidDel="00000000" w:rsidR="00000000" w:rsidRPr="00000000">
                  <w:rPr>
                    <w:rFonts w:ascii="Montserrat" w:cs="Montserrat" w:eastAsia="Montserrat" w:hAnsi="Montserrat"/>
                    <w:i w:val="1"/>
                    <w:color w:val="9900ff"/>
                    <w:rtl w:val="0"/>
                  </w:rPr>
                  <w:t xml:space="preserve">receiving_amount</w:t>
                </w:r>
                <w:r w:rsidDel="00000000" w:rsidR="00000000" w:rsidRPr="00000000">
                  <w:rPr>
                    <w:rFonts w:ascii="Montserrat" w:cs="Montserrat" w:eastAsia="Montserrat" w:hAnsi="Montserrat"/>
                    <w:i w:val="1"/>
                    <w:color w:val="9900ff"/>
                    <w:rtl w:val="0"/>
                  </w:rPr>
                  <w:t xml:space="preserve">.</w:t>
                </w:r>
              </w:p>
              <w:p w:rsidR="00000000" w:rsidDel="00000000" w:rsidP="00000000" w:rsidRDefault="00000000" w:rsidRPr="00000000" w14:paraId="00001216">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21A">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121B">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2: Khớp lệnh: hiển thị ngày khớp lệnh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674ea7"/>
                    <w:rtl w:val="0"/>
                  </w:rPr>
                  <w:t xml:space="preserve">trading_date</w:t>
                </w:r>
                <w:r w:rsidDel="00000000" w:rsidR="00000000" w:rsidRPr="00000000">
                  <w:rPr>
                    <w:rtl w:val="0"/>
                  </w:rPr>
                </w:r>
              </w:p>
              <w:p w:rsidR="00000000" w:rsidDel="00000000" w:rsidP="00000000" w:rsidRDefault="00000000" w:rsidRPr="00000000" w14:paraId="0000121C">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tiền bán dự kiến, X- Y.</w:t>
                </w:r>
              </w:p>
              <w:p w:rsidR="00000000" w:rsidDel="00000000" w:rsidP="00000000" w:rsidRDefault="00000000" w:rsidRPr="00000000" w14:paraId="0000121D">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w:t>
                </w:r>
                <w:r w:rsidDel="00000000" w:rsidR="00000000" w:rsidRPr="00000000">
                  <w:rPr>
                    <w:i w:val="1"/>
                    <w:color w:val="9900ff"/>
                    <w:rtl w:val="0"/>
                  </w:rPr>
                  <w:t xml:space="preserve">settlement</w:t>
                </w:r>
                <w:r w:rsidDel="00000000" w:rsidR="00000000" w:rsidRPr="00000000">
                  <w:rPr>
                    <w:rFonts w:ascii="Montserrat" w:cs="Montserrat" w:eastAsia="Montserrat" w:hAnsi="Montserrat"/>
                    <w:i w:val="1"/>
                    <w:color w:val="9900ff"/>
                    <w:rtl w:val="0"/>
                  </w:rPr>
                  <w:t xml:space="preserve">_date</w:t>
                </w:r>
                <w:r w:rsidDel="00000000" w:rsidR="00000000" w:rsidRPr="00000000">
                  <w:rPr>
                    <w:rFonts w:ascii="Montserrat" w:cs="Montserrat" w:eastAsia="Montserrat" w:hAnsi="Montserrat"/>
                    <w:i w:val="1"/>
                    <w:color w:val="9900ff"/>
                    <w:rtl w:val="0"/>
                  </w:rPr>
                  <w:t xml:space="preserve"> </w:t>
                </w:r>
                <w:r w:rsidDel="00000000" w:rsidR="00000000" w:rsidRPr="00000000">
                  <w:rPr>
                    <w:rFonts w:ascii="Montserrat" w:cs="Montserrat" w:eastAsia="Montserrat" w:hAnsi="Montserrat"/>
                    <w:rtl w:val="0"/>
                  </w:rPr>
                  <w:t xml:space="preserve">được quy định theo quỹ, Y là X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1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1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20">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23">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2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2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Giá 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Giá khớp lệnh </w:t>
                </w:r>
                <w:r w:rsidDel="00000000" w:rsidR="00000000" w:rsidRPr="00000000">
                  <w:rPr>
                    <w:rFonts w:ascii="Montserrat" w:cs="Montserrat" w:eastAsia="Montserrat" w:hAnsi="Montserrat"/>
                    <w:i w:val="1"/>
                    <w:color w:val="9900ff"/>
                    <w:rtl w:val="0"/>
                  </w:rPr>
                  <w:t xml:space="preserve">matched_nav</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2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2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22F">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Phí bán + thuế </w:t>
                </w:r>
                <w:r w:rsidDel="00000000" w:rsidR="00000000" w:rsidRPr="00000000">
                  <w:rPr>
                    <w:rFonts w:ascii="Montserrat" w:cs="Montserrat" w:eastAsia="Montserrat" w:hAnsi="Montserrat"/>
                    <w:i w:val="1"/>
                    <w:color w:val="9900ff"/>
                    <w:rtl w:val="0"/>
                  </w:rPr>
                  <w:t xml:space="preserve">actual_fee</w:t>
                </w:r>
                <w:r w:rsidDel="00000000" w:rsidR="00000000" w:rsidRPr="00000000">
                  <w:rPr>
                    <w:rFonts w:ascii="Montserrat" w:cs="Montserrat" w:eastAsia="Montserrat" w:hAnsi="Montserrat"/>
                    <w:i w:val="1"/>
                    <w:color w:val="0000ff"/>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tax</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3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31">
                <w:pPr>
                  <w:widowControl w:val="0"/>
                  <w:spacing w:line="360" w:lineRule="auto"/>
                  <w:ind w:left="0" w:firstLine="0"/>
                  <w:rPr>
                    <w:rFonts w:ascii="Montserrat" w:cs="Montserrat" w:eastAsia="Montserrat" w:hAnsi="Montserrat"/>
                  </w:rPr>
                </w:pPr>
                <w:sdt>
                  <w:sdtPr>
                    <w:id w:val="-1610471559"/>
                    <w:tag w:val="goog_rdk_107"/>
                  </w:sdtPr>
                  <w:sdtContent>
                    <w:commentRangeStart w:id="24"/>
                  </w:sdtContent>
                </w:sdt>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32">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56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33">
                <w:pPr>
                  <w:widowControl w:val="0"/>
                  <w:ind w:left="0" w:firstLine="0"/>
                  <w:rPr>
                    <w:rFonts w:ascii="Montserrat" w:cs="Montserrat" w:eastAsia="Montserrat" w:hAnsi="Montserrat"/>
                  </w:rPr>
                </w:pP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3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35">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1236">
      <w:pPr>
        <w:pStyle w:val="Heading4"/>
        <w:numPr>
          <w:ilvl w:val="2"/>
          <w:numId w:val="75"/>
        </w:numPr>
        <w:ind w:left="708.6614173228347" w:hanging="150"/>
        <w:rPr/>
      </w:pPr>
      <w:bookmarkStart w:colFirst="0" w:colLast="0" w:name="_heading=h.w6438z2reug6" w:id="223"/>
      <w:bookmarkEnd w:id="223"/>
      <w:r w:rsidDel="00000000" w:rsidR="00000000" w:rsidRPr="00000000">
        <w:rPr>
          <w:rtl w:val="0"/>
        </w:rPr>
        <w:t xml:space="preserve">Scr: Xem chi tiết lệnh bán (Hoàn thành)</w:t>
      </w:r>
    </w:p>
    <w:sdt>
      <w:sdtPr>
        <w:lock w:val="contentLocked"/>
        <w:id w:val="-77030713"/>
        <w:tag w:val="goog_rdk_109"/>
      </w:sdtPr>
      <w:sdtContent>
        <w:tbl>
          <w:tblPr>
            <w:tblStyle w:val="Table115"/>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23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123" name="image120.png"/>
                      <a:graphic>
                        <a:graphicData uri="http://schemas.openxmlformats.org/drawingml/2006/picture">
                          <pic:pic>
                            <pic:nvPicPr>
                              <pic:cNvPr id="0" name="image120.png"/>
                              <pic:cNvPicPr preferRelativeResize="0"/>
                            </pic:nvPicPr>
                            <pic:blipFill>
                              <a:blip r:embed="rId154"/>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lệnh đã khớp và đã nhận tiền bán.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after="0" w:before="0" w:line="240" w:lineRule="auto"/>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0"/>
                  <w:spacing w:line="360" w:lineRule="auto"/>
                  <w:ind w:left="0" w:right="135.35433070866134" w:firstLine="0"/>
                  <w:jc w:val="both"/>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số tiền bán chứng chỉ quỹ chờ nhận </w:t>
                </w:r>
                <w:r w:rsidDel="00000000" w:rsidR="00000000" w:rsidRPr="00000000">
                  <w:rPr>
                    <w:rFonts w:ascii="Montserrat" w:cs="Montserrat" w:eastAsia="Montserrat" w:hAnsi="Montserrat"/>
                    <w:i w:val="1"/>
                    <w:color w:val="9900ff"/>
                    <w:rtl w:val="0"/>
                  </w:rPr>
                  <w:t xml:space="preserve">receiving_amount</w:t>
                </w:r>
                <w:r w:rsidDel="00000000" w:rsidR="00000000" w:rsidRPr="00000000">
                  <w:rPr>
                    <w:rFonts w:ascii="Montserrat" w:cs="Montserrat" w:eastAsia="Montserrat" w:hAnsi="Montserrat"/>
                    <w:i w:val="1"/>
                    <w:color w:val="9900ff"/>
                    <w:rtl w:val="0"/>
                  </w:rPr>
                  <w:t xml:space="preserve">.</w:t>
                </w:r>
              </w:p>
              <w:p w:rsidR="00000000" w:rsidDel="00000000" w:rsidP="00000000" w:rsidRDefault="00000000" w:rsidRPr="00000000" w14:paraId="00001246">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24A">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124B">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2: Khớp lệnh: hiển thị ngày khớp lệnh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color w:val="674ea7"/>
                    <w:rtl w:val="0"/>
                  </w:rPr>
                  <w:t xml:space="preserve">trading_date</w:t>
                </w:r>
                <w:r w:rsidDel="00000000" w:rsidR="00000000" w:rsidRPr="00000000">
                  <w:rPr>
                    <w:rtl w:val="0"/>
                  </w:rPr>
                </w:r>
              </w:p>
              <w:p w:rsidR="00000000" w:rsidDel="00000000" w:rsidP="00000000" w:rsidRDefault="00000000" w:rsidRPr="00000000" w14:paraId="0000124C">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tiền bán </w:t>
                </w:r>
                <w:r w:rsidDel="00000000" w:rsidR="00000000" w:rsidRPr="00000000">
                  <w:rPr>
                    <w:rFonts w:ascii="Montserrat" w:cs="Montserrat" w:eastAsia="Montserrat" w:hAnsi="Montserrat"/>
                    <w:i w:val="1"/>
                    <w:color w:val="9900ff"/>
                    <w:rtl w:val="0"/>
                  </w:rPr>
                  <w:t xml:space="preserve">receiving_date</w:t>
                </w:r>
                <w:r w:rsidDel="00000000" w:rsidR="00000000" w:rsidRPr="00000000">
                  <w:rPr>
                    <w:rFonts w:ascii="Montserrat" w:cs="Montserrat" w:eastAsia="Montserrat" w:hAnsi="Montserrat"/>
                    <w:i w:val="1"/>
                    <w:color w:val="9900ff"/>
                    <w:rtl w:val="0"/>
                  </w:rPr>
                  <w:t xml:space="preserv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4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52">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58">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Giá 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Giá khớp lệnh </w:t>
                </w:r>
                <w:r w:rsidDel="00000000" w:rsidR="00000000" w:rsidRPr="00000000">
                  <w:rPr>
                    <w:rFonts w:ascii="Montserrat" w:cs="Montserrat" w:eastAsia="Montserrat" w:hAnsi="Montserrat"/>
                    <w:i w:val="1"/>
                    <w:color w:val="9900ff"/>
                    <w:rtl w:val="0"/>
                  </w:rPr>
                  <w:t xml:space="preserve">matched_nav</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Phí bán +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spacing w:line="360" w:lineRule="auto"/>
                  <w:ind w:left="0" w:right="135.35433070866134" w:firstLine="0"/>
                  <w:rPr>
                    <w:rFonts w:ascii="Montserrat" w:cs="Montserrat" w:eastAsia="Montserrat" w:hAnsi="Montserrat"/>
                    <w:i w:val="1"/>
                    <w:color w:val="9900ff"/>
                  </w:rPr>
                </w:pPr>
                <w:r w:rsidDel="00000000" w:rsidR="00000000" w:rsidRPr="00000000">
                  <w:rPr>
                    <w:rFonts w:ascii="Montserrat" w:cs="Montserrat" w:eastAsia="Montserrat" w:hAnsi="Montserrat"/>
                    <w:rtl w:val="0"/>
                  </w:rPr>
                  <w:t xml:space="preserve">Phí bán + thuế </w:t>
                </w:r>
                <w:r w:rsidDel="00000000" w:rsidR="00000000" w:rsidRPr="00000000">
                  <w:rPr>
                    <w:rFonts w:ascii="Montserrat" w:cs="Montserrat" w:eastAsia="Montserrat" w:hAnsi="Montserrat"/>
                    <w:i w:val="1"/>
                    <w:color w:val="9900ff"/>
                    <w:rtl w:val="0"/>
                  </w:rPr>
                  <w:t xml:space="preserve">actual_fee</w:t>
                </w:r>
                <w:r w:rsidDel="00000000" w:rsidR="00000000" w:rsidRPr="00000000">
                  <w:rPr>
                    <w:rFonts w:ascii="Montserrat" w:cs="Montserrat" w:eastAsia="Montserrat" w:hAnsi="Montserrat"/>
                    <w:i w:val="1"/>
                    <w:color w:val="0000ff"/>
                    <w:rtl w:val="0"/>
                  </w:rPr>
                  <w:t xml:space="preserve"> </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i w:val="1"/>
                    <w:color w:val="9900ff"/>
                    <w:rtl w:val="0"/>
                  </w:rPr>
                  <w:t xml:space="preserve">tax</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56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62">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6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6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r>
            <w:trPr>
              <w:cantSplit w:val="0"/>
              <w:trHeight w:val="56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65">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6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6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giao dịch chi tiền bán. Khi click, hiển thị màn hình Chi tiết giao dịch. (</w:t>
                </w:r>
                <w:r w:rsidDel="00000000" w:rsidR="00000000" w:rsidRPr="00000000">
                  <w:rPr>
                    <w:rFonts w:ascii="Montserrat" w:cs="Montserrat" w:eastAsia="Montserrat" w:hAnsi="Montserrat"/>
                    <w:i w:val="1"/>
                    <w:color w:val="9900ff"/>
                    <w:rtl w:val="0"/>
                  </w:rPr>
                  <w:t xml:space="preserve">MoMo </w:t>
                </w:r>
                <w:r w:rsidDel="00000000" w:rsidR="00000000" w:rsidRPr="00000000">
                  <w:rPr>
                    <w:rFonts w:ascii="Montserrat" w:cs="Montserrat" w:eastAsia="Montserrat" w:hAnsi="Montserrat"/>
                    <w:i w:val="1"/>
                    <w:color w:val="9900ff"/>
                    <w:rtl w:val="0"/>
                  </w:rPr>
                  <w:t xml:space="preserve">transID</w:t>
                </w:r>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1268">
      <w:pPr>
        <w:pStyle w:val="Heading4"/>
        <w:numPr>
          <w:ilvl w:val="2"/>
          <w:numId w:val="75"/>
        </w:numPr>
        <w:ind w:left="708.6614173228347" w:hanging="150"/>
        <w:rPr/>
      </w:pPr>
      <w:bookmarkStart w:colFirst="0" w:colLast="0" w:name="_heading=h.9rixmcufelsr" w:id="224"/>
      <w:bookmarkEnd w:id="224"/>
      <w:sdt>
        <w:sdtPr>
          <w:id w:val="812944624"/>
          <w:tag w:val="goog_rdk_110"/>
        </w:sdtPr>
        <w:sdtContent>
          <w:commentRangeStart w:id="25"/>
        </w:sdtContent>
      </w:sdt>
      <w:r w:rsidDel="00000000" w:rsidR="00000000" w:rsidRPr="00000000">
        <w:rPr>
          <w:rtl w:val="0"/>
        </w:rPr>
        <w:t xml:space="preserve">Scr: Xem chi tiết lệnh bán (Hoàn thành)</w:t>
      </w:r>
      <w:commentRangeEnd w:id="25"/>
      <w:r w:rsidDel="00000000" w:rsidR="00000000" w:rsidRPr="00000000">
        <w:commentReference w:id="25"/>
      </w:r>
      <w:r w:rsidDel="00000000" w:rsidR="00000000" w:rsidRPr="00000000">
        <w:rPr>
          <w:rtl w:val="0"/>
        </w:rPr>
      </w:r>
    </w:p>
    <w:sdt>
      <w:sdtPr>
        <w:lock w:val="contentLocked"/>
        <w:id w:val="-183956697"/>
        <w:tag w:val="goog_rdk_111"/>
      </w:sdtPr>
      <w:sdtContent>
        <w:tbl>
          <w:tblPr>
            <w:tblStyle w:val="Table116"/>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9">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26C">
                <w:pPr>
                  <w:widowControl w:val="0"/>
                  <w:rPr/>
                </w:pPr>
                <w:r w:rsidDel="00000000" w:rsidR="00000000" w:rsidRPr="00000000">
                  <w:rPr/>
                  <w:drawing>
                    <wp:inline distB="114300" distT="114300" distL="114300" distR="114300">
                      <wp:extent cx="1952625" cy="4229100"/>
                      <wp:effectExtent b="0" l="0" r="0" t="0"/>
                      <wp:docPr id="150" name="image120.png"/>
                      <a:graphic>
                        <a:graphicData uri="http://schemas.openxmlformats.org/drawingml/2006/picture">
                          <pic:pic>
                            <pic:nvPicPr>
                              <pic:cNvPr id="0" name="image120.png"/>
                              <pic:cNvPicPr preferRelativeResize="0"/>
                            </pic:nvPicPr>
                            <pic:blipFill>
                              <a:blip r:embed="rId154"/>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6D">
                <w:pPr>
                  <w:widowControl w:val="0"/>
                  <w:spacing w:line="360" w:lineRule="auto"/>
                  <w:rPr/>
                </w:pPr>
                <w:r w:rsidDel="00000000" w:rsidR="00000000" w:rsidRPr="00000000">
                  <w:rPr>
                    <w:rtl w:val="0"/>
                  </w:rPr>
                  <w:t xml:space="preserve">Hiển thị khi user chọn xem chi tiết lệnh bán, lệnh đã khớp và đã nhận tiền bán.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line="360" w:lineRule="auto"/>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71">
                <w:pPr>
                  <w:widowControl w:val="0"/>
                  <w:spacing w:line="360" w:lineRule="auto"/>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73">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0"/>
                  <w:spacing w:line="360" w:lineRule="auto"/>
                  <w:rPr/>
                </w:pPr>
                <w:r w:rsidDel="00000000" w:rsidR="00000000" w:rsidRPr="00000000">
                  <w:rPr>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76">
                <w:pPr>
                  <w:widowControl w:val="0"/>
                  <w:spacing w:line="360" w:lineRule="auto"/>
                  <w:rPr/>
                </w:pPr>
                <w:r w:rsidDel="00000000" w:rsidR="00000000" w:rsidRPr="00000000">
                  <w:rPr>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77">
                <w:pPr>
                  <w:widowControl w:val="0"/>
                  <w:spacing w:line="360" w:lineRule="auto"/>
                  <w:ind w:right="135.35433070866134"/>
                  <w:jc w:val="both"/>
                  <w:rPr>
                    <w:i w:val="1"/>
                    <w:color w:val="9900ff"/>
                  </w:rPr>
                </w:pPr>
                <w:r w:rsidDel="00000000" w:rsidR="00000000" w:rsidRPr="00000000">
                  <w:rPr>
                    <w:rtl w:val="0"/>
                  </w:rPr>
                  <w:t xml:space="preserve">Hiển thị số tiền bán chứng chỉ quỹ chờ nhận </w:t>
                </w:r>
                <w:r w:rsidDel="00000000" w:rsidR="00000000" w:rsidRPr="00000000">
                  <w:rPr>
                    <w:i w:val="1"/>
                    <w:color w:val="9900ff"/>
                    <w:rtl w:val="0"/>
                  </w:rPr>
                  <w:t xml:space="preserve">receiving_amount</w:t>
                </w:r>
                <w:r w:rsidDel="00000000" w:rsidR="00000000" w:rsidRPr="00000000">
                  <w:rPr>
                    <w:i w:val="1"/>
                    <w:color w:val="9900ff"/>
                    <w:rtl w:val="0"/>
                  </w:rPr>
                  <w:t xml:space="preserve">.</w:t>
                </w:r>
              </w:p>
              <w:p w:rsidR="00000000" w:rsidDel="00000000" w:rsidP="00000000" w:rsidRDefault="00000000" w:rsidRPr="00000000" w14:paraId="00001278">
                <w:pPr>
                  <w:widowControl w:val="0"/>
                  <w:spacing w:line="360" w:lineRule="auto"/>
                  <w:ind w:right="135.35433070866134"/>
                  <w:jc w:val="both"/>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0"/>
                  <w:spacing w:line="360" w:lineRule="auto"/>
                  <w:rPr/>
                </w:pPr>
                <w:r w:rsidDel="00000000" w:rsidR="00000000" w:rsidRPr="00000000">
                  <w:rPr>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line="360" w:lineRule="auto"/>
                  <w:ind w:right="135.35433070866134"/>
                  <w:rPr/>
                </w:pPr>
                <w:r w:rsidDel="00000000" w:rsidR="00000000" w:rsidRPr="00000000">
                  <w:rPr>
                    <w:rtl w:val="0"/>
                  </w:rPr>
                  <w:t xml:space="preserve">Thanh tiến trình trạng thái lệnh:</w:t>
                </w:r>
              </w:p>
              <w:p w:rsidR="00000000" w:rsidDel="00000000" w:rsidP="00000000" w:rsidRDefault="00000000" w:rsidRPr="00000000" w14:paraId="0000127C">
                <w:pPr>
                  <w:widowControl w:val="0"/>
                  <w:numPr>
                    <w:ilvl w:val="0"/>
                    <w:numId w:val="2"/>
                  </w:numPr>
                  <w:spacing w:line="360" w:lineRule="auto"/>
                  <w:ind w:right="135.35433070866134"/>
                </w:pPr>
                <w:r w:rsidDel="00000000" w:rsidR="00000000" w:rsidRPr="00000000">
                  <w:rPr>
                    <w:rtl w:val="0"/>
                  </w:rPr>
                  <w:t xml:space="preserve">Bước 1: Đặt lệnh: hiển thị ngày user đặt lệnh</w:t>
                </w:r>
              </w:p>
              <w:p w:rsidR="00000000" w:rsidDel="00000000" w:rsidP="00000000" w:rsidRDefault="00000000" w:rsidRPr="00000000" w14:paraId="0000127D">
                <w:pPr>
                  <w:widowControl w:val="0"/>
                  <w:numPr>
                    <w:ilvl w:val="0"/>
                    <w:numId w:val="2"/>
                  </w:numPr>
                  <w:spacing w:line="360" w:lineRule="auto"/>
                  <w:ind w:right="135.35433070866134"/>
                </w:pPr>
                <w:r w:rsidDel="00000000" w:rsidR="00000000" w:rsidRPr="00000000">
                  <w:rPr>
                    <w:rtl w:val="0"/>
                  </w:rPr>
                  <w:t xml:space="preserve">Bước 2: Khớp lệnh: hiển thị ngày khớp lệnh </w:t>
                </w:r>
                <w:r w:rsidDel="00000000" w:rsidR="00000000" w:rsidRPr="00000000">
                  <w:rPr>
                    <w:color w:val="674ea7"/>
                    <w:rtl w:val="0"/>
                  </w:rPr>
                  <w:t xml:space="preserve">order_matching_date</w:t>
                </w:r>
                <w:r w:rsidDel="00000000" w:rsidR="00000000" w:rsidRPr="00000000">
                  <w:rPr>
                    <w:color w:val="674ea7"/>
                    <w:rtl w:val="0"/>
                  </w:rPr>
                  <w:t xml:space="preserve"> </w:t>
                </w:r>
                <w:r w:rsidDel="00000000" w:rsidR="00000000" w:rsidRPr="00000000">
                  <w:rPr>
                    <w:rtl w:val="0"/>
                  </w:rPr>
                  <w:t xml:space="preserve">= </w:t>
                </w:r>
                <w:r w:rsidDel="00000000" w:rsidR="00000000" w:rsidRPr="00000000">
                  <w:rPr>
                    <w:color w:val="674ea7"/>
                    <w:rtl w:val="0"/>
                  </w:rPr>
                  <w:t xml:space="preserve">trading_date</w:t>
                </w:r>
                <w:r w:rsidDel="00000000" w:rsidR="00000000" w:rsidRPr="00000000">
                  <w:rPr>
                    <w:rtl w:val="0"/>
                  </w:rPr>
                </w:r>
              </w:p>
              <w:p w:rsidR="00000000" w:rsidDel="00000000" w:rsidP="00000000" w:rsidRDefault="00000000" w:rsidRPr="00000000" w14:paraId="0000127E">
                <w:pPr>
                  <w:widowControl w:val="0"/>
                  <w:numPr>
                    <w:ilvl w:val="0"/>
                    <w:numId w:val="2"/>
                  </w:numPr>
                  <w:spacing w:line="360" w:lineRule="auto"/>
                  <w:ind w:right="135.35433070866134"/>
                </w:pPr>
                <w:r w:rsidDel="00000000" w:rsidR="00000000" w:rsidRPr="00000000">
                  <w:rPr>
                    <w:rtl w:val="0"/>
                  </w:rPr>
                  <w:t xml:space="preserve">Bước 3: Hoàn thành: hiển thị ngày nhận tiền bán </w:t>
                </w:r>
                <w:r w:rsidDel="00000000" w:rsidR="00000000" w:rsidRPr="00000000">
                  <w:rPr>
                    <w:i w:val="1"/>
                    <w:color w:val="9900ff"/>
                    <w:rtl w:val="0"/>
                  </w:rPr>
                  <w:t xml:space="preserve">receiving_date</w:t>
                </w:r>
                <w:r w:rsidDel="00000000" w:rsidR="00000000" w:rsidRPr="00000000">
                  <w:rPr>
                    <w:i w:val="1"/>
                    <w:color w:val="9900ff"/>
                    <w:rtl w:val="0"/>
                  </w:rPr>
                  <w:t xml:space="preserv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spacing w:line="360" w:lineRule="auto"/>
                  <w:rPr/>
                </w:pPr>
                <w:r w:rsidDel="00000000" w:rsidR="00000000" w:rsidRPr="00000000">
                  <w:rPr>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line="360" w:lineRule="auto"/>
                  <w:ind w:right="135.35433070866134"/>
                  <w:rPr/>
                </w:pPr>
                <w:r w:rsidDel="00000000" w:rsidR="00000000" w:rsidRPr="00000000">
                  <w:rPr>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line="360" w:lineRule="auto"/>
                  <w:rPr/>
                </w:pPr>
                <w:r w:rsidDel="00000000" w:rsidR="00000000" w:rsidRPr="00000000">
                  <w:rPr>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84">
                <w:pPr>
                  <w:widowControl w:val="0"/>
                  <w:spacing w:line="360" w:lineRule="auto"/>
                  <w:ind w:right="135.35433070866134"/>
                  <w:rPr/>
                </w:pPr>
                <w:r w:rsidDel="00000000" w:rsidR="00000000" w:rsidRPr="00000000">
                  <w:rPr>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85">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line="360" w:lineRule="auto"/>
                  <w:rPr/>
                </w:pPr>
                <w:r w:rsidDel="00000000" w:rsidR="00000000" w:rsidRPr="00000000">
                  <w:rPr>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line="360" w:lineRule="auto"/>
                  <w:ind w:right="135.35433070866134"/>
                  <w:rPr>
                    <w:i w:val="1"/>
                    <w:color w:val="9900ff"/>
                  </w:rPr>
                </w:pPr>
                <w:r w:rsidDel="00000000" w:rsidR="00000000" w:rsidRPr="00000000">
                  <w:rPr>
                    <w:rtl w:val="0"/>
                  </w:rPr>
                  <w:t xml:space="preserve">Hiển thị Phiên giao dịch (Ngày giao dịch) dự kiến </w:t>
                </w:r>
                <w:r w:rsidDel="00000000" w:rsidR="00000000" w:rsidRPr="00000000">
                  <w:rPr>
                    <w:i w:val="1"/>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9">
                <w:pPr>
                  <w:widowControl w:val="0"/>
                  <w:spacing w:line="360" w:lineRule="auto"/>
                  <w:rPr/>
                </w:pPr>
                <w:r w:rsidDel="00000000" w:rsidR="00000000" w:rsidRPr="00000000">
                  <w:rPr>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A">
                <w:pPr>
                  <w:widowControl w:val="0"/>
                  <w:spacing w:line="360" w:lineRule="auto"/>
                  <w:ind w:right="135.35433070866134"/>
                  <w:rPr/>
                </w:pPr>
                <w:r w:rsidDel="00000000" w:rsidR="00000000" w:rsidRPr="00000000">
                  <w:rPr>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line="360" w:lineRule="auto"/>
                  <w:rPr/>
                </w:pPr>
                <w:r w:rsidDel="00000000" w:rsidR="00000000" w:rsidRPr="00000000">
                  <w:rPr>
                    <w:rtl w:val="0"/>
                  </w:rPr>
                  <w:t xml:space="preserve">Giá 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0"/>
                  <w:spacing w:line="360" w:lineRule="auto"/>
                  <w:ind w:right="135.35433070866134"/>
                  <w:rPr>
                    <w:i w:val="1"/>
                    <w:color w:val="9900ff"/>
                  </w:rPr>
                </w:pPr>
                <w:r w:rsidDel="00000000" w:rsidR="00000000" w:rsidRPr="00000000">
                  <w:rPr>
                    <w:rtl w:val="0"/>
                  </w:rPr>
                  <w:t xml:space="preserve">Giá khớp lệnh </w:t>
                </w:r>
                <w:r w:rsidDel="00000000" w:rsidR="00000000" w:rsidRPr="00000000">
                  <w:rPr>
                    <w:i w:val="1"/>
                    <w:color w:val="9900ff"/>
                    <w:rtl w:val="0"/>
                  </w:rPr>
                  <w:t xml:space="preserve">matched_nav</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8E">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F">
                <w:pPr>
                  <w:widowControl w:val="0"/>
                  <w:spacing w:line="360" w:lineRule="auto"/>
                  <w:rPr/>
                </w:pPr>
                <w:r w:rsidDel="00000000" w:rsidR="00000000" w:rsidRPr="00000000">
                  <w:rPr>
                    <w:rtl w:val="0"/>
                  </w:rPr>
                  <w:t xml:space="preserve">Phí bán + thuế</w:t>
                </w:r>
              </w:p>
            </w:tc>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line="360" w:lineRule="auto"/>
                  <w:ind w:right="135.35433070866134"/>
                  <w:rPr>
                    <w:i w:val="1"/>
                    <w:color w:val="9900ff"/>
                  </w:rPr>
                </w:pPr>
                <w:r w:rsidDel="00000000" w:rsidR="00000000" w:rsidRPr="00000000">
                  <w:rPr>
                    <w:rtl w:val="0"/>
                  </w:rPr>
                  <w:t xml:space="preserve">Phí bán + thuế </w:t>
                </w:r>
                <w:r w:rsidDel="00000000" w:rsidR="00000000" w:rsidRPr="00000000">
                  <w:rPr>
                    <w:i w:val="1"/>
                    <w:color w:val="9900ff"/>
                    <w:rtl w:val="0"/>
                  </w:rPr>
                  <w:t xml:space="preserve">actual_fee</w:t>
                </w:r>
                <w:r w:rsidDel="00000000" w:rsidR="00000000" w:rsidRPr="00000000">
                  <w:rPr>
                    <w:i w:val="1"/>
                    <w:color w:val="0000ff"/>
                    <w:rtl w:val="0"/>
                  </w:rPr>
                  <w:t xml:space="preserve"> </w:t>
                </w:r>
                <w:r w:rsidDel="00000000" w:rsidR="00000000" w:rsidRPr="00000000">
                  <w:rPr>
                    <w:rtl w:val="0"/>
                  </w:rPr>
                  <w:t xml:space="preserve">+ </w:t>
                </w:r>
                <w:r w:rsidDel="00000000" w:rsidR="00000000" w:rsidRPr="00000000">
                  <w:rPr>
                    <w:i w:val="1"/>
                    <w:color w:val="9900ff"/>
                    <w:rtl w:val="0"/>
                  </w:rPr>
                  <w:t xml:space="preserve">tax</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line="360" w:lineRule="auto"/>
                  <w:rPr/>
                </w:pPr>
                <w:r w:rsidDel="00000000" w:rsidR="00000000" w:rsidRPr="00000000">
                  <w:rPr>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93">
                <w:pPr>
                  <w:widowControl w:val="0"/>
                  <w:spacing w:line="360" w:lineRule="auto"/>
                  <w:ind w:right="135.35433070866134"/>
                  <w:rPr/>
                </w:pPr>
                <w:r w:rsidDel="00000000" w:rsidR="00000000" w:rsidRPr="00000000">
                  <w:rPr>
                    <w:rtl w:val="0"/>
                  </w:rPr>
                  <w:t xml:space="preserve">Nguồn đặt lệnh trên app, mặc định là MoMo.</w:t>
                </w:r>
              </w:p>
            </w:tc>
          </w:tr>
          <w:tr>
            <w:trPr>
              <w:cantSplit w:val="0"/>
              <w:trHeight w:val="56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9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spacing w:line="360" w:lineRule="auto"/>
                  <w:rPr/>
                </w:pPr>
                <w:r w:rsidDel="00000000" w:rsidR="00000000" w:rsidRPr="00000000">
                  <w:rPr>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96">
                <w:pPr>
                  <w:widowControl w:val="0"/>
                  <w:spacing w:line="360" w:lineRule="auto"/>
                  <w:ind w:right="135.35433070866134"/>
                  <w:rPr/>
                </w:pPr>
                <w:r w:rsidDel="00000000" w:rsidR="00000000" w:rsidRPr="00000000">
                  <w:rPr>
                    <w:rtl w:val="0"/>
                  </w:rPr>
                  <w:t xml:space="preserve">Mã lệnh (</w:t>
                </w:r>
                <w:r w:rsidDel="00000000" w:rsidR="00000000" w:rsidRPr="00000000">
                  <w:rPr>
                    <w:i w:val="1"/>
                    <w:color w:val="9900ff"/>
                    <w:rtl w:val="0"/>
                  </w:rPr>
                  <w:t xml:space="preserve">orderID</w:t>
                </w:r>
                <w:r w:rsidDel="00000000" w:rsidR="00000000" w:rsidRPr="00000000">
                  <w:rPr>
                    <w:rtl w:val="0"/>
                  </w:rPr>
                  <w:t xml:space="preserve">)</w:t>
                </w:r>
              </w:p>
            </w:tc>
          </w:tr>
          <w:tr>
            <w:trPr>
              <w:cantSplit w:val="0"/>
              <w:trHeight w:val="56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line="360" w:lineRule="auto"/>
                  <w:rPr/>
                </w:pPr>
                <w:r w:rsidDel="00000000" w:rsidR="00000000" w:rsidRPr="00000000">
                  <w:rPr>
                    <w:rtl w:val="0"/>
                  </w:rPr>
                  <w:t xml:space="preserve">Mã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99">
                <w:pPr>
                  <w:widowControl w:val="0"/>
                  <w:spacing w:line="360" w:lineRule="auto"/>
                  <w:ind w:right="135.35433070866134"/>
                  <w:rPr/>
                </w:pPr>
                <w:r w:rsidDel="00000000" w:rsidR="00000000" w:rsidRPr="00000000">
                  <w:rPr>
                    <w:rtl w:val="0"/>
                  </w:rPr>
                  <w:t xml:space="preserve">Hiển thị mã giao dịch chi tiền bán. Khi click, hiển thị màn hình Chi tiết giao dịch. (</w:t>
                </w:r>
                <w:r w:rsidDel="00000000" w:rsidR="00000000" w:rsidRPr="00000000">
                  <w:rPr>
                    <w:i w:val="1"/>
                    <w:color w:val="9900ff"/>
                    <w:rtl w:val="0"/>
                  </w:rPr>
                  <w:t xml:space="preserve">MoMo </w:t>
                </w:r>
                <w:r w:rsidDel="00000000" w:rsidR="00000000" w:rsidRPr="00000000">
                  <w:rPr>
                    <w:i w:val="1"/>
                    <w:color w:val="9900ff"/>
                    <w:rtl w:val="0"/>
                  </w:rPr>
                  <w:t xml:space="preserve">transID</w:t>
                </w:r>
                <w:r w:rsidDel="00000000" w:rsidR="00000000" w:rsidRPr="00000000">
                  <w:rPr>
                    <w:rtl w:val="0"/>
                  </w:rPr>
                  <w:t xml:space="preserve">)</w:t>
                </w:r>
              </w:p>
            </w:tc>
          </w:tr>
        </w:tbl>
      </w:sdtContent>
    </w:sdt>
    <w:p w:rsidR="00000000" w:rsidDel="00000000" w:rsidP="00000000" w:rsidRDefault="00000000" w:rsidRPr="00000000" w14:paraId="0000129A">
      <w:pPr>
        <w:pStyle w:val="Heading3"/>
        <w:ind w:left="0" w:firstLine="0"/>
        <w:rPr/>
      </w:pPr>
      <w:bookmarkStart w:colFirst="0" w:colLast="0" w:name="_heading=h.qbwo4m8pr4qt" w:id="225"/>
      <w:bookmarkEnd w:id="225"/>
      <w:r w:rsidDel="00000000" w:rsidR="00000000" w:rsidRPr="00000000">
        <w:rPr>
          <w:rtl w:val="0"/>
        </w:rPr>
        <w:t xml:space="preserve">  </w:t>
      </w:r>
    </w:p>
    <w:p w:rsidR="00000000" w:rsidDel="00000000" w:rsidP="00000000" w:rsidRDefault="00000000" w:rsidRPr="00000000" w14:paraId="0000129B">
      <w:pPr>
        <w:pStyle w:val="Heading4"/>
        <w:numPr>
          <w:ilvl w:val="2"/>
          <w:numId w:val="75"/>
        </w:numPr>
        <w:ind w:left="708.6614173228347" w:hanging="150"/>
        <w:rPr/>
      </w:pPr>
      <w:bookmarkStart w:colFirst="0" w:colLast="0" w:name="_heading=h.uke99hx609iq" w:id="226"/>
      <w:bookmarkEnd w:id="226"/>
      <w:r w:rsidDel="00000000" w:rsidR="00000000" w:rsidRPr="00000000">
        <w:rPr>
          <w:rtl w:val="0"/>
        </w:rPr>
        <w:t xml:space="preserve">Scr: Xem chi tiết giao dịch bán</w:t>
      </w:r>
    </w:p>
    <w:sdt>
      <w:sdtPr>
        <w:lock w:val="contentLocked"/>
        <w:id w:val="728735324"/>
        <w:tag w:val="goog_rdk_112"/>
      </w:sdtPr>
      <w:sdtContent>
        <w:tbl>
          <w:tblPr>
            <w:tblStyle w:val="Table117"/>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2040"/>
            <w:gridCol w:w="3990"/>
            <w:tblGridChange w:id="0">
              <w:tblGrid>
                <w:gridCol w:w="3285"/>
                <w:gridCol w:w="2040"/>
                <w:gridCol w:w="3990"/>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9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17" name="image1.png"/>
                      <a:graphic>
                        <a:graphicData uri="http://schemas.openxmlformats.org/drawingml/2006/picture">
                          <pic:pic>
                            <pic:nvPicPr>
                              <pic:cNvPr id="0" name="image1.png"/>
                              <pic:cNvPicPr preferRelativeResize="0"/>
                            </pic:nvPicPr>
                            <pic:blipFill>
                              <a:blip r:embed="rId155"/>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A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w:t>
                </w:r>
              </w:p>
              <w:p w:rsidR="00000000" w:rsidDel="00000000" w:rsidP="00000000" w:rsidRDefault="00000000" w:rsidRPr="00000000" w14:paraId="000012A1">
                <w:pPr>
                  <w:widowControl w:val="0"/>
                  <w:numPr>
                    <w:ilvl w:val="0"/>
                    <w:numId w:val="31"/>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“Mã giao dịch” từ màn hình Chi tiết lệnh bán.</w:t>
                </w:r>
              </w:p>
              <w:p w:rsidR="00000000" w:rsidDel="00000000" w:rsidP="00000000" w:rsidRDefault="00000000" w:rsidRPr="00000000" w14:paraId="000012A2">
                <w:pPr>
                  <w:widowControl w:val="0"/>
                  <w:numPr>
                    <w:ilvl w:val="0"/>
                    <w:numId w:val="31"/>
                  </w:numPr>
                  <w:spacing w:line="360" w:lineRule="auto"/>
                  <w:rPr>
                    <w:rFonts w:ascii="Montserrat" w:cs="Montserrat" w:eastAsia="Montserrat" w:hAnsi="Montserrat"/>
                  </w:rPr>
                </w:pPr>
                <w:r w:rsidDel="00000000" w:rsidR="00000000" w:rsidRPr="00000000">
                  <w:rPr>
                    <w:rFonts w:ascii="Montserrat" w:cs="Montserrat" w:eastAsia="Montserrat" w:hAnsi="Montserrat"/>
                    <w:rtl w:val="0"/>
                  </w:rPr>
                  <w:t xml:space="preserve">Item giao dịch bán trong màn hình Lịch sử giao dịch MoMo.</w:t>
                </w:r>
              </w:p>
              <w:p w:rsidR="00000000" w:rsidDel="00000000" w:rsidP="00000000" w:rsidRDefault="00000000" w:rsidRPr="00000000" w14:paraId="000012A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Nội dung hiển thị theo format màn hình team Lịch sử giao dịch, trong đó các thông tin chứng chỉ quỹ hiển thị gồm:</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A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A8">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AA">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mua</w:t>
                </w:r>
              </w:p>
            </w:tc>
          </w:tr>
          <w:tr>
            <w:trPr>
              <w:cantSplit w:val="0"/>
              <w:trHeight w:val="53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A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Thời gian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AD">
                <w:pPr>
                  <w:widowControl w:val="0"/>
                  <w:spacing w:line="360" w:lineRule="auto"/>
                  <w:ind w:left="0" w:right="135.35433070866134" w:firstLine="0"/>
                  <w:jc w:val="both"/>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thời gian đặt lệnh </w:t>
                </w:r>
                <w:r w:rsidDel="00000000" w:rsidR="00000000" w:rsidRPr="00000000">
                  <w:rPr>
                    <w:rFonts w:ascii="Montserrat" w:cs="Montserrat" w:eastAsia="Montserrat" w:hAnsi="Montserrat"/>
                    <w:color w:val="9900ff"/>
                    <w:rtl w:val="0"/>
                  </w:rPr>
                  <w:t xml:space="preserve">order_datetime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A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line="360" w:lineRule="auto"/>
                  <w:ind w:left="0" w:right="135.35433070866134" w:firstLine="0"/>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ngày giao dịch </w:t>
                </w:r>
                <w:r w:rsidDel="00000000" w:rsidR="00000000" w:rsidRPr="00000000">
                  <w:rPr>
                    <w:rFonts w:ascii="Montserrat" w:cs="Montserrat" w:eastAsia="Montserrat" w:hAnsi="Montserrat"/>
                    <w:color w:val="9900ff"/>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Giá khớp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0"/>
                  <w:spacing w:line="360" w:lineRule="auto"/>
                  <w:ind w:left="0" w:right="135.35433070866134" w:firstLine="0"/>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giá khớp lệnh nav/ccq </w:t>
                </w:r>
                <w:r w:rsidDel="00000000" w:rsidR="00000000" w:rsidRPr="00000000">
                  <w:rPr>
                    <w:rFonts w:ascii="Montserrat" w:cs="Montserrat" w:eastAsia="Montserrat" w:hAnsi="Montserrat"/>
                    <w:color w:val="9900ff"/>
                    <w:rtl w:val="0"/>
                  </w:rPr>
                  <w:t xml:space="preserve">matched_nav</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6">
                <w:pPr>
                  <w:widowControl w:val="0"/>
                  <w:spacing w:line="360" w:lineRule="auto"/>
                  <w:ind w:left="0" w:right="135.35433070866134" w:firstLine="0"/>
                  <w:rPr>
                    <w:rFonts w:ascii="Montserrat" w:cs="Montserrat" w:eastAsia="Montserrat" w:hAnsi="Montserrat"/>
                    <w:color w:val="9900ff"/>
                  </w:rPr>
                </w:pPr>
                <w:r w:rsidDel="00000000" w:rsidR="00000000" w:rsidRPr="00000000">
                  <w:rPr>
                    <w:rFonts w:ascii="Montserrat" w:cs="Montserrat" w:eastAsia="Montserrat" w:hAnsi="Montserrat"/>
                    <w:rtl w:val="0"/>
                  </w:rPr>
                  <w:t xml:space="preserve">Hiển thị số lượng CCQ bán </w:t>
                </w:r>
                <w:r w:rsidDel="00000000" w:rsidR="00000000" w:rsidRPr="00000000">
                  <w:rPr>
                    <w:rFonts w:ascii="Montserrat" w:cs="Montserrat" w:eastAsia="Montserrat" w:hAnsi="Montserrat"/>
                    <w:color w:val="9900ff"/>
                    <w:rtl w:val="0"/>
                  </w:rPr>
                  <w:t xml:space="preserve">sell_quantity</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B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Mua thêm.</w:t>
                </w:r>
              </w:p>
              <w:p w:rsidR="00000000" w:rsidDel="00000000" w:rsidP="00000000" w:rsidRDefault="00000000" w:rsidRPr="00000000" w14:paraId="000012BA">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màn hình “Đặt lệnh mua” của quỹ tương ứng.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p w:rsidR="00000000" w:rsidDel="00000000" w:rsidP="00000000" w:rsidRDefault="00000000" w:rsidRPr="00000000" w14:paraId="000012B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Khi click, điều hướng về màn hình “Trang chủ” Chứng chỉ quỹ.</w:t>
                </w:r>
              </w:p>
            </w:tc>
          </w:tr>
        </w:tbl>
      </w:sdtContent>
    </w:sdt>
    <w:p w:rsidR="00000000" w:rsidDel="00000000" w:rsidP="00000000" w:rsidRDefault="00000000" w:rsidRPr="00000000" w14:paraId="000012BF">
      <w:pPr>
        <w:pStyle w:val="Heading1"/>
        <w:numPr>
          <w:ilvl w:val="0"/>
          <w:numId w:val="75"/>
        </w:numPr>
        <w:spacing w:after="0" w:afterAutospacing="0" w:before="200" w:line="360" w:lineRule="auto"/>
        <w:ind w:left="850.3937007874017" w:hanging="360"/>
        <w:rPr>
          <w:rFonts w:ascii="Montserrat" w:cs="Montserrat" w:eastAsia="Montserrat" w:hAnsi="Montserrat"/>
          <w:u w:val="none"/>
        </w:rPr>
      </w:pPr>
      <w:bookmarkStart w:colFirst="0" w:colLast="0" w:name="_heading=h.q69np04slo58" w:id="227"/>
      <w:bookmarkEnd w:id="227"/>
      <w:r w:rsidDel="00000000" w:rsidR="00000000" w:rsidRPr="00000000">
        <w:rPr>
          <w:rFonts w:ascii="Montserrat" w:cs="Montserrat" w:eastAsia="Montserrat" w:hAnsi="Montserrat"/>
          <w:rtl w:val="0"/>
        </w:rPr>
        <w:t xml:space="preserve">Nghiệp vụ: Hủy lệnh bán</w:t>
      </w:r>
    </w:p>
    <w:p w:rsidR="00000000" w:rsidDel="00000000" w:rsidP="00000000" w:rsidRDefault="00000000" w:rsidRPr="00000000" w14:paraId="000012C0">
      <w:pPr>
        <w:pStyle w:val="Heading3"/>
        <w:numPr>
          <w:ilvl w:val="1"/>
          <w:numId w:val="75"/>
        </w:numPr>
        <w:spacing w:before="0" w:beforeAutospacing="0"/>
        <w:ind w:left="992.1259842519685" w:hanging="360"/>
        <w:rPr/>
      </w:pPr>
      <w:bookmarkStart w:colFirst="0" w:colLast="0" w:name="_heading=h.sivgazciivor" w:id="228"/>
      <w:bookmarkEnd w:id="228"/>
      <w:r w:rsidDel="00000000" w:rsidR="00000000" w:rsidRPr="00000000">
        <w:rPr>
          <w:rtl w:val="0"/>
        </w:rPr>
        <w:t xml:space="preserve">Tổng quan</w:t>
      </w:r>
    </w:p>
    <w:sdt>
      <w:sdtPr>
        <w:lock w:val="contentLocked"/>
        <w:id w:val="982761399"/>
        <w:tag w:val="goog_rdk_114"/>
      </w:sdtPr>
      <w:sdtContent>
        <w:tbl>
          <w:tblPr>
            <w:tblStyle w:val="Table11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25"/>
            <w:tblGridChange w:id="0">
              <w:tblGrid>
                <w:gridCol w:w="1950"/>
                <w:gridCol w:w="7425"/>
              </w:tblGrid>
            </w:tblGridChange>
          </w:tblGrid>
          <w:tr>
            <w:trPr>
              <w:cantSplit w:val="0"/>
              <w:trHeight w:val="195" w:hRule="atLeast"/>
              <w:tblHeader w:val="0"/>
            </w:trPr>
            <w:tc>
              <w:tcPr/>
              <w:p w:rsidR="00000000" w:rsidDel="00000000" w:rsidP="00000000" w:rsidRDefault="00000000" w:rsidRPr="00000000" w14:paraId="000012C1">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Tên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Hủy lệnh bán chứng chỉ quỹ</w:t>
                </w:r>
              </w:p>
            </w:tc>
          </w:tr>
          <w:tr>
            <w:trPr>
              <w:cantSplit w:val="0"/>
              <w:tblHeader w:val="0"/>
            </w:trPr>
            <w:tc>
              <w:tcPr/>
              <w:p w:rsidR="00000000" w:rsidDel="00000000" w:rsidP="00000000" w:rsidRDefault="00000000" w:rsidRPr="00000000" w14:paraId="000012C3">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Cho phép user hủy một lệnh bán đã đặt trong thời gian trước khi chốt phiên. Sau khi hủy thành công, số chứng chỉ quỹ đặt bán sẽ được hoàn lại vào tài sản của user.</w:t>
                </w:r>
              </w:p>
            </w:tc>
          </w:tr>
          <w:tr>
            <w:trPr>
              <w:cantSplit w:val="0"/>
              <w:tblHeader w:val="0"/>
            </w:trPr>
            <w:tc>
              <w:tcPr/>
              <w:p w:rsidR="00000000" w:rsidDel="00000000" w:rsidP="00000000" w:rsidRDefault="00000000" w:rsidRPr="00000000" w14:paraId="000012C5">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12C7">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C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nhấn vào nút "Hủy lệnh" trong màn hình Chi tiết lệnh bán.</w:t>
                </w:r>
              </w:p>
            </w:tc>
          </w:tr>
          <w:tr>
            <w:trPr>
              <w:cantSplit w:val="0"/>
              <w:trHeight w:val="1109.9121093749998" w:hRule="atLeast"/>
              <w:tblHeader w:val="0"/>
            </w:trPr>
            <w:tc>
              <w:tcPr/>
              <w:p w:rsidR="00000000" w:rsidDel="00000000" w:rsidP="00000000" w:rsidRDefault="00000000" w:rsidRPr="00000000" w14:paraId="000012C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12CA">
                <w:pPr>
                  <w:widowControl w:val="0"/>
                  <w:numPr>
                    <w:ilvl w:val="0"/>
                    <w:numId w:val="34"/>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Lệnh còn trong thời gian hủy: Lệnh chưa vào phiên xử lý (trước thời gian đóng phiên giao dịch).</w:t>
                </w:r>
              </w:p>
              <w:p w:rsidR="00000000" w:rsidDel="00000000" w:rsidP="00000000" w:rsidRDefault="00000000" w:rsidRPr="00000000" w14:paraId="000012CB">
                <w:pPr>
                  <w:widowControl w:val="0"/>
                  <w:numPr>
                    <w:ilvl w:val="0"/>
                    <w:numId w:val="34"/>
                  </w:numPr>
                  <w:spacing w:line="360" w:lineRule="auto"/>
                  <w:ind w:left="425.19685039370046" w:hanging="360"/>
                  <w:rPr>
                    <w:rFonts w:ascii="Montserrat" w:cs="Montserrat" w:eastAsia="Montserrat" w:hAnsi="Montserrat"/>
                  </w:rPr>
                </w:pPr>
                <w:sdt>
                  <w:sdtPr>
                    <w:id w:val="391978153"/>
                    <w:tag w:val="goog_rdk_113"/>
                  </w:sdtPr>
                  <w:sdtContent>
                    <w:commentRangeStart w:id="26"/>
                  </w:sdtContent>
                </w:sdt>
                <w:r w:rsidDel="00000000" w:rsidR="00000000" w:rsidRPr="00000000">
                  <w:rPr>
                    <w:rFonts w:ascii="Montserrat" w:cs="Montserrat" w:eastAsia="Montserrat" w:hAnsi="Montserrat"/>
                    <w:rtl w:val="0"/>
                  </w:rPr>
                  <w:t xml:space="preserve">Lệnh đang ở trạng thái </w:t>
                </w:r>
                <w:r w:rsidDel="00000000" w:rsidR="00000000" w:rsidRPr="00000000">
                  <w:rPr>
                    <w:rFonts w:ascii="Montserrat" w:cs="Montserrat" w:eastAsia="Montserrat" w:hAnsi="Montserrat"/>
                    <w:rtl w:val="0"/>
                  </w:rPr>
                  <w:t xml:space="preserve">WAITING_MATCHED</w:t>
                </w:r>
                <w:r w:rsidDel="00000000" w:rsidR="00000000" w:rsidRPr="00000000">
                  <w:rPr>
                    <w:rFonts w:ascii="Montserrat" w:cs="Montserrat" w:eastAsia="Montserrat" w:hAnsi="Montserrat"/>
                    <w:rtl w:val="0"/>
                  </w:rPr>
                  <w:t xml:space="preserve">.</w:t>
                </w:r>
                <w:commentRangeEnd w:id="26"/>
                <w:r w:rsidDel="00000000" w:rsidR="00000000" w:rsidRPr="00000000">
                  <w:commentReference w:id="26"/>
                </w:r>
                <w:r w:rsidDel="00000000" w:rsidR="00000000" w:rsidRPr="00000000">
                  <w:rPr>
                    <w:rtl w:val="0"/>
                  </w:rPr>
                </w:r>
              </w:p>
            </w:tc>
          </w:tr>
          <w:tr>
            <w:trPr>
              <w:cantSplit w:val="0"/>
              <w:trHeight w:val="1079.9121093749998" w:hRule="atLeast"/>
              <w:tblHeader w:val="0"/>
            </w:trPr>
            <w:tc>
              <w:tcPr/>
              <w:p w:rsidR="00000000" w:rsidDel="00000000" w:rsidP="00000000" w:rsidRDefault="00000000" w:rsidRPr="00000000" w14:paraId="000012CC">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12C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Sau khi ghi nhận hủy lệnh thành công:</w:t>
                </w:r>
              </w:p>
              <w:p w:rsidR="00000000" w:rsidDel="00000000" w:rsidP="00000000" w:rsidRDefault="00000000" w:rsidRPr="00000000" w14:paraId="000012CE">
                <w:pPr>
                  <w:widowControl w:val="0"/>
                  <w:numPr>
                    <w:ilvl w:val="0"/>
                    <w:numId w:val="99"/>
                  </w:numPr>
                  <w:spacing w:line="360" w:lineRule="auto"/>
                  <w:ind w:left="425.19685039370046"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Trạng thái lệnh chuyển thành “Đang chờ hủy” (</w:t>
                </w:r>
                <w:r w:rsidDel="00000000" w:rsidR="00000000" w:rsidRPr="00000000">
                  <w:rPr>
                    <w:rFonts w:ascii="Montserrat" w:cs="Montserrat" w:eastAsia="Montserrat" w:hAnsi="Montserrat"/>
                    <w:rtl w:val="0"/>
                  </w:rPr>
                  <w:t xml:space="preserve">WAITING_CANCELED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12C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Nếu VSD trả kết quả hủy thành công:</w:t>
                </w:r>
              </w:p>
              <w:p w:rsidR="00000000" w:rsidDel="00000000" w:rsidP="00000000" w:rsidRDefault="00000000" w:rsidRPr="00000000" w14:paraId="000012D0">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Trạng thái lệnh chuyển thành "Đã hủy" (</w:t>
                </w:r>
                <w:r w:rsidDel="00000000" w:rsidR="00000000" w:rsidRPr="00000000">
                  <w:rPr>
                    <w:rFonts w:ascii="Montserrat" w:cs="Montserrat" w:eastAsia="Montserrat" w:hAnsi="Montserrat"/>
                    <w:rtl w:val="0"/>
                  </w:rPr>
                  <w:t xml:space="preserve">USER_CANCELED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12D1">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Số chứng chỉ quỹ đặt bán được hoàn trả.</w:t>
                </w:r>
              </w:p>
              <w:p w:rsidR="00000000" w:rsidDel="00000000" w:rsidP="00000000" w:rsidRDefault="00000000" w:rsidRPr="00000000" w14:paraId="000012D2">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Người dùng nhận được thông báo xác nhận hủy thành công.</w:t>
                </w:r>
              </w:p>
              <w:p w:rsidR="00000000" w:rsidDel="00000000" w:rsidP="00000000" w:rsidRDefault="00000000" w:rsidRPr="00000000" w14:paraId="000012D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Nếu VSD trả kết quả hủy thất bại (do lệnh đã vào phiên giao dịch hoặc lỗi hệ thống):</w:t>
                </w:r>
              </w:p>
              <w:p w:rsidR="00000000" w:rsidDel="00000000" w:rsidP="00000000" w:rsidRDefault="00000000" w:rsidRPr="00000000" w14:paraId="000012D4">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Hiển thị thông báo messagebox giải thích lý do không thể hủy..</w:t>
                </w:r>
              </w:p>
              <w:p w:rsidR="00000000" w:rsidDel="00000000" w:rsidP="00000000" w:rsidRDefault="00000000" w:rsidRPr="00000000" w14:paraId="000012D5">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Trạng thái lệnh vẫn giữ nguyên (Không thay đổi).</w:t>
                </w:r>
              </w:p>
              <w:p w:rsidR="00000000" w:rsidDel="00000000" w:rsidP="00000000" w:rsidRDefault="00000000" w:rsidRPr="00000000" w14:paraId="000012D6">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Không thực hiện hoàn trả tài sản</w:t>
                </w:r>
              </w:p>
            </w:tc>
          </w:tr>
          <w:tr>
            <w:trPr>
              <w:cantSplit w:val="0"/>
              <w:tblHeader w:val="0"/>
            </w:trPr>
            <w:tc>
              <w:tcPr/>
              <w:p w:rsidR="00000000" w:rsidDel="00000000" w:rsidP="00000000" w:rsidRDefault="00000000" w:rsidRPr="00000000" w14:paraId="000012D7">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12D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r>
            <w:trPr>
              <w:cantSplit w:val="0"/>
              <w:trHeight w:val="549.9609375" w:hRule="atLeast"/>
              <w:tblHeader w:val="0"/>
            </w:trPr>
            <w:tc>
              <w:tcPr/>
              <w:p w:rsidR="00000000" w:rsidDel="00000000" w:rsidP="00000000" w:rsidRDefault="00000000" w:rsidRPr="00000000" w14:paraId="000012D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12DA">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12DB">
      <w:pPr>
        <w:pStyle w:val="Heading3"/>
        <w:numPr>
          <w:ilvl w:val="1"/>
          <w:numId w:val="75"/>
        </w:numPr>
        <w:ind w:left="992.1259842519685" w:hanging="360"/>
        <w:rPr/>
      </w:pPr>
      <w:bookmarkStart w:colFirst="0" w:colLast="0" w:name="_heading=h.d9pqvj11sw0b" w:id="229"/>
      <w:bookmarkEnd w:id="229"/>
      <w:r w:rsidDel="00000000" w:rsidR="00000000" w:rsidRPr="00000000">
        <w:rPr>
          <w:rtl w:val="0"/>
        </w:rPr>
        <w:t xml:space="preserve">Mô tả chi tiết</w:t>
      </w:r>
    </w:p>
    <w:p w:rsidR="00000000" w:rsidDel="00000000" w:rsidP="00000000" w:rsidRDefault="00000000" w:rsidRPr="00000000" w14:paraId="000012DC">
      <w:pPr>
        <w:pStyle w:val="Heading4"/>
        <w:numPr>
          <w:ilvl w:val="2"/>
          <w:numId w:val="75"/>
        </w:numPr>
        <w:ind w:left="708.6614173228347" w:hanging="150"/>
        <w:rPr/>
      </w:pPr>
      <w:bookmarkStart w:colFirst="0" w:colLast="0" w:name="_heading=h.z0a71xmuq889" w:id="230"/>
      <w:bookmarkEnd w:id="230"/>
      <w:r w:rsidDel="00000000" w:rsidR="00000000" w:rsidRPr="00000000">
        <w:rPr>
          <w:rtl w:val="0"/>
        </w:rPr>
        <w:t xml:space="preserve">Scr: Xem chi tiết lệnh bán - Enable button Hủy</w:t>
      </w:r>
    </w:p>
    <w:sdt>
      <w:sdtPr>
        <w:lock w:val="contentLocked"/>
        <w:id w:val="1959147347"/>
        <w:tag w:val="goog_rdk_115"/>
      </w:sdtPr>
      <w:sdtContent>
        <w:tbl>
          <w:tblPr>
            <w:tblStyle w:val="Table119"/>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D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2E0">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52625" cy="4229100"/>
                      <wp:effectExtent b="0" l="0" r="0" t="0"/>
                      <wp:docPr id="28" name="image27.png"/>
                      <a:graphic>
                        <a:graphicData uri="http://schemas.openxmlformats.org/drawingml/2006/picture">
                          <pic:pic>
                            <pic:nvPicPr>
                              <pic:cNvPr id="0" name="image27.png"/>
                              <pic:cNvPicPr preferRelativeResize="0"/>
                            </pic:nvPicPr>
                            <pic:blipFill>
                              <a:blip r:embed="rId151"/>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E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và lệnh đang chờ khớp lệnh.</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E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E4">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E6">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E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E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E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E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“Chờ khớp lệnh”</w:t>
                </w:r>
              </w:p>
              <w:p w:rsidR="00000000" w:rsidDel="00000000" w:rsidP="00000000" w:rsidRDefault="00000000" w:rsidRPr="00000000" w14:paraId="000012EC">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ED">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EF">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2F0">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12F1">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b w:val="1"/>
                    <w:rtl w:val="0"/>
                  </w:rPr>
                  <w:t xml:space="preserve">Bước 2: Khớp lệnh:</w:t>
                </w:r>
                <w:r w:rsidDel="00000000" w:rsidR="00000000" w:rsidRPr="00000000">
                  <w:rPr>
                    <w:rFonts w:ascii="Montserrat" w:cs="Montserrat" w:eastAsia="Montserrat" w:hAnsi="Montserrat"/>
                    <w:rtl w:val="0"/>
                  </w:rPr>
                  <w:t xml:space="preserve"> hiển thị ngày khớp lệnh dự kiến, X- Y.</w:t>
                </w:r>
              </w:p>
              <w:p w:rsidR="00000000" w:rsidDel="00000000" w:rsidP="00000000" w:rsidRDefault="00000000" w:rsidRPr="00000000" w14:paraId="000012F2">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được quy định trong quỹ, Y là </w:t>
                </w:r>
                <w:r w:rsidDel="00000000" w:rsidR="00000000" w:rsidRPr="00000000">
                  <w:rPr>
                    <w:rFonts w:ascii="Montserrat" w:cs="Montserrat" w:eastAsia="Montserrat" w:hAnsi="Montserrat"/>
                    <w:color w:val="674ea7"/>
                    <w:rtl w:val="0"/>
                  </w:rPr>
                  <w:t xml:space="preserve">order_matching_date</w:t>
                </w:r>
                <w:r w:rsidDel="00000000" w:rsidR="00000000" w:rsidRPr="00000000">
                  <w:rPr>
                    <w:rFonts w:ascii="Montserrat" w:cs="Montserrat" w:eastAsia="Montserrat" w:hAnsi="Montserrat"/>
                    <w:color w:val="674ea7"/>
                    <w:rtl w:val="0"/>
                  </w:rPr>
                  <w:t xml:space="preserve"> </w:t>
                </w:r>
                <w:r w:rsidDel="00000000" w:rsidR="00000000" w:rsidRPr="00000000">
                  <w:rPr>
                    <w:rFonts w:ascii="Montserrat" w:cs="Montserrat" w:eastAsia="Montserrat" w:hAnsi="Montserrat"/>
                    <w:rtl w:val="0"/>
                  </w:rPr>
                  <w:t xml:space="preserve">+ 2. Không tính T7, CN, ngày nghỉ lễ).</w:t>
                </w:r>
              </w:p>
              <w:p w:rsidR="00000000" w:rsidDel="00000000" w:rsidP="00000000" w:rsidRDefault="00000000" w:rsidRPr="00000000" w14:paraId="000012F3">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tiền bán dự kiến, X- Y.</w:t>
                </w:r>
              </w:p>
              <w:p w:rsidR="00000000" w:rsidDel="00000000" w:rsidP="00000000" w:rsidRDefault="00000000" w:rsidRPr="00000000" w14:paraId="000012F4">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w:t>
                </w:r>
                <w:r w:rsidDel="00000000" w:rsidR="00000000" w:rsidRPr="00000000">
                  <w:rPr>
                    <w:rFonts w:ascii="Montserrat" w:cs="Montserrat" w:eastAsia="Montserrat" w:hAnsi="Montserrat"/>
                    <w:i w:val="1"/>
                    <w:color w:val="674ea7"/>
                    <w:rtl w:val="0"/>
                  </w:rPr>
                  <w:t xml:space="preserve">receiving_date</w:t>
                </w:r>
                <w:r w:rsidDel="00000000" w:rsidR="00000000" w:rsidRPr="00000000">
                  <w:rPr>
                    <w:rFonts w:ascii="Montserrat" w:cs="Montserrat" w:eastAsia="Montserrat" w:hAnsi="Montserrat"/>
                    <w:i w:val="1"/>
                    <w:color w:val="674ea7"/>
                    <w:rtl w:val="0"/>
                  </w:rPr>
                  <w:t xml:space="preserve"> </w:t>
                </w:r>
                <w:r w:rsidDel="00000000" w:rsidR="00000000" w:rsidRPr="00000000">
                  <w:rPr>
                    <w:rFonts w:ascii="Montserrat" w:cs="Montserrat" w:eastAsia="Montserrat" w:hAnsi="Montserrat"/>
                    <w:rtl w:val="0"/>
                  </w:rPr>
                  <w:t xml:space="preserve">được quy định theo quỹ, Y là X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F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2F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F8">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FA">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2FE">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F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0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03">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0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06">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r>
            <w:trPr>
              <w:cantSplit w:val="0"/>
              <w:trHeight w:val="424.98046875" w:hRule="atLeast"/>
              <w:tblHeader w:val="0"/>
            </w:trPr>
            <w:tc>
              <w:tcPr>
                <w:vMerge w:val="continue"/>
              </w:tcPr>
              <w:p w:rsidR="00000000" w:rsidDel="00000000" w:rsidP="00000000" w:rsidRDefault="00000000" w:rsidRPr="00000000" w14:paraId="0000130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8">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09">
                <w:pPr>
                  <w:widowControl w:val="0"/>
                  <w:spacing w:line="360" w:lineRule="auto"/>
                  <w:ind w:left="0" w:right="135.35433070866134"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Hủy lệnh</w:t>
                </w:r>
              </w:p>
              <w:p w:rsidR="00000000" w:rsidDel="00000000" w:rsidP="00000000" w:rsidRDefault="00000000" w:rsidRPr="00000000" w14:paraId="0000130A">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chưa hết thời gian đóng phiên, enable button Hủy. Sau khi click, hiển thị Pop-up Xác nhận hủy lệnh.</w:t>
                </w:r>
              </w:p>
              <w:p w:rsidR="00000000" w:rsidDel="00000000" w:rsidP="00000000" w:rsidRDefault="00000000" w:rsidRPr="00000000" w14:paraId="0000130B">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qua thời gian đóng phiên  (cut-off time) và chưa có kết quả khớp lệnh, disable button Hủy lệnh.</w:t>
                </w:r>
              </w:p>
              <w:p w:rsidR="00000000" w:rsidDel="00000000" w:rsidP="00000000" w:rsidRDefault="00000000" w:rsidRPr="00000000" w14:paraId="0000130C">
                <w:pPr>
                  <w:widowControl w:val="0"/>
                  <w:numPr>
                    <w:ilvl w:val="0"/>
                    <w:numId w:val="113"/>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Nếu đã có kết quả khớp lệnh, ẩn button Hủy.</w:t>
                </w:r>
              </w:p>
            </w:tc>
          </w:tr>
        </w:tbl>
      </w:sdtContent>
    </w:sdt>
    <w:p w:rsidR="00000000" w:rsidDel="00000000" w:rsidP="00000000" w:rsidRDefault="00000000" w:rsidRPr="00000000" w14:paraId="0000130D">
      <w:pPr>
        <w:pStyle w:val="Heading3"/>
        <w:ind w:left="1570.3937007874017" w:firstLine="0"/>
        <w:rPr/>
      </w:pPr>
      <w:bookmarkStart w:colFirst="0" w:colLast="0" w:name="_heading=h.d1e5w7nows8c" w:id="231"/>
      <w:bookmarkEnd w:id="231"/>
      <w:r w:rsidDel="00000000" w:rsidR="00000000" w:rsidRPr="00000000">
        <w:br w:type="page"/>
      </w:r>
      <w:r w:rsidDel="00000000" w:rsidR="00000000" w:rsidRPr="00000000">
        <w:rPr>
          <w:rtl w:val="0"/>
        </w:rPr>
      </w:r>
    </w:p>
    <w:p w:rsidR="00000000" w:rsidDel="00000000" w:rsidP="00000000" w:rsidRDefault="00000000" w:rsidRPr="00000000" w14:paraId="0000130E">
      <w:pPr>
        <w:pStyle w:val="Heading4"/>
        <w:numPr>
          <w:ilvl w:val="2"/>
          <w:numId w:val="75"/>
        </w:numPr>
        <w:ind w:left="708.6614173228347" w:hanging="150"/>
        <w:rPr/>
      </w:pPr>
      <w:bookmarkStart w:colFirst="0" w:colLast="0" w:name="_heading=h.3dfikt6m9j2j" w:id="232"/>
      <w:bookmarkEnd w:id="232"/>
      <w:r w:rsidDel="00000000" w:rsidR="00000000" w:rsidRPr="00000000">
        <w:rPr>
          <w:rtl w:val="0"/>
        </w:rPr>
        <w:t xml:space="preserve">Scr: Xem chi tiết lệnh bán - Đang chờ hủy</w:t>
      </w:r>
    </w:p>
    <w:sdt>
      <w:sdtPr>
        <w:lock w:val="contentLocked"/>
        <w:id w:val="759900945"/>
        <w:tag w:val="goog_rdk_116"/>
      </w:sdtPr>
      <w:sdtContent>
        <w:tbl>
          <w:tblPr>
            <w:tblStyle w:val="Table12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1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12">
                <w:pPr>
                  <w:widowControl w:val="0"/>
                  <w:ind w:left="0" w:firstLine="0"/>
                  <w:rPr>
                    <w:rFonts w:ascii="Montserrat" w:cs="Montserrat" w:eastAsia="Montserrat" w:hAnsi="Montserrat"/>
                  </w:rPr>
                </w:pPr>
                <w:r w:rsidDel="00000000" w:rsidR="00000000" w:rsidRPr="00000000">
                  <w:rPr/>
                  <w:drawing>
                    <wp:inline distB="114300" distT="114300" distL="114300" distR="114300">
                      <wp:extent cx="1952625" cy="4229100"/>
                      <wp:effectExtent b="0" l="0" r="0" t="0"/>
                      <wp:docPr id="37" name="image19.png"/>
                      <a:graphic>
                        <a:graphicData uri="http://schemas.openxmlformats.org/drawingml/2006/picture">
                          <pic:pic>
                            <pic:nvPicPr>
                              <pic:cNvPr id="0" name="image19.png"/>
                              <pic:cNvPicPr preferRelativeResize="0"/>
                            </pic:nvPicPr>
                            <pic:blipFill>
                              <a:blip r:embed="rId156"/>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và lệnh đang chờ hủy.</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6">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17">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8">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31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1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1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w:t>
                </w:r>
                <w:r w:rsidDel="00000000" w:rsidR="00000000" w:rsidRPr="00000000">
                  <w:rPr>
                    <w:rtl w:val="0"/>
                  </w:rPr>
                  <w:t xml:space="preserve">Chờ hủy lệnh</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131E">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322">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ngày user đặt lệnh</w:t>
                </w:r>
              </w:p>
              <w:p w:rsidR="00000000" w:rsidDel="00000000" w:rsidP="00000000" w:rsidRDefault="00000000" w:rsidRPr="00000000" w14:paraId="00001323">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b w:val="1"/>
                    <w:rtl w:val="0"/>
                  </w:rPr>
                  <w:t xml:space="preserve">Bước 2: Đang chờ hủy:</w:t>
                </w:r>
                <w:r w:rsidDel="00000000" w:rsidR="00000000" w:rsidRPr="00000000">
                  <w:rPr>
                    <w:rFonts w:ascii="Montserrat" w:cs="Montserrat" w:eastAsia="Montserrat" w:hAnsi="Montserrat"/>
                    <w:rtl w:val="0"/>
                  </w:rPr>
                  <w:t xml:space="preserve"> hiển thị ngày hủy lệnh.</w:t>
                </w:r>
              </w:p>
              <w:p w:rsidR="00000000" w:rsidDel="00000000" w:rsidP="00000000" w:rsidRDefault="00000000" w:rsidRPr="00000000" w14:paraId="00001324">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3: Hoàn thành: hiển thị ngày nhận tiền bán dự kiến, X- Y.</w:t>
                </w:r>
              </w:p>
              <w:p w:rsidR="00000000" w:rsidDel="00000000" w:rsidP="00000000" w:rsidRDefault="00000000" w:rsidRPr="00000000" w14:paraId="00001325">
                <w:pPr>
                  <w:widowControl w:val="0"/>
                  <w:spacing w:line="360" w:lineRule="auto"/>
                  <w:ind w:right="135.35433070866134" w:firstLine="720"/>
                  <w:rPr>
                    <w:rFonts w:ascii="Montserrat" w:cs="Montserrat" w:eastAsia="Montserrat" w:hAnsi="Montserrat"/>
                  </w:rPr>
                </w:pPr>
                <w:r w:rsidDel="00000000" w:rsidR="00000000" w:rsidRPr="00000000">
                  <w:rPr>
                    <w:rFonts w:ascii="Montserrat" w:cs="Montserrat" w:eastAsia="Montserrat" w:hAnsi="Montserrat"/>
                    <w:rtl w:val="0"/>
                  </w:rPr>
                  <w:t xml:space="preserve">Trong đó, X là ngày </w:t>
                </w:r>
                <w:r w:rsidDel="00000000" w:rsidR="00000000" w:rsidRPr="00000000">
                  <w:rPr>
                    <w:rFonts w:ascii="Montserrat" w:cs="Montserrat" w:eastAsia="Montserrat" w:hAnsi="Montserrat"/>
                    <w:i w:val="1"/>
                    <w:color w:val="674ea7"/>
                    <w:rtl w:val="0"/>
                  </w:rPr>
                  <w:t xml:space="preserve">receiving_date</w:t>
                </w:r>
                <w:r w:rsidDel="00000000" w:rsidR="00000000" w:rsidRPr="00000000">
                  <w:rPr>
                    <w:rFonts w:ascii="Montserrat" w:cs="Montserrat" w:eastAsia="Montserrat" w:hAnsi="Montserrat"/>
                    <w:i w:val="1"/>
                    <w:color w:val="674ea7"/>
                    <w:rtl w:val="0"/>
                  </w:rPr>
                  <w:t xml:space="preserve"> </w:t>
                </w:r>
                <w:r w:rsidDel="00000000" w:rsidR="00000000" w:rsidRPr="00000000">
                  <w:rPr>
                    <w:rFonts w:ascii="Montserrat" w:cs="Montserrat" w:eastAsia="Montserrat" w:hAnsi="Montserrat"/>
                    <w:rtl w:val="0"/>
                  </w:rPr>
                  <w:t xml:space="preserve">được quy định theo quỹ, Y là X + 2.</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28">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B">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2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2E">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3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34">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35">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3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37">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1338">
      <w:pPr>
        <w:pStyle w:val="Heading3"/>
        <w:ind w:left="0" w:firstLine="0"/>
        <w:rPr/>
      </w:pPr>
      <w:bookmarkStart w:colFirst="0" w:colLast="0" w:name="_heading=h.f2ovzkcpe92r" w:id="233"/>
      <w:bookmarkEnd w:id="233"/>
      <w:r w:rsidDel="00000000" w:rsidR="00000000" w:rsidRPr="00000000">
        <w:br w:type="page"/>
      </w:r>
      <w:r w:rsidDel="00000000" w:rsidR="00000000" w:rsidRPr="00000000">
        <w:rPr>
          <w:rtl w:val="0"/>
        </w:rPr>
      </w:r>
    </w:p>
    <w:p w:rsidR="00000000" w:rsidDel="00000000" w:rsidP="00000000" w:rsidRDefault="00000000" w:rsidRPr="00000000" w14:paraId="00001339">
      <w:pPr>
        <w:pStyle w:val="Heading4"/>
        <w:numPr>
          <w:ilvl w:val="2"/>
          <w:numId w:val="75"/>
        </w:numPr>
        <w:ind w:left="708.6614173228347" w:hanging="150"/>
        <w:rPr/>
      </w:pPr>
      <w:bookmarkStart w:colFirst="0" w:colLast="0" w:name="_heading=h.mczfrio5cu57" w:id="234"/>
      <w:bookmarkEnd w:id="234"/>
      <w:r w:rsidDel="00000000" w:rsidR="00000000" w:rsidRPr="00000000">
        <w:rPr>
          <w:rtl w:val="0"/>
        </w:rPr>
        <w:t xml:space="preserve">Scr: Xem chi tiết lệnh bán - Đã hủy</w:t>
      </w:r>
    </w:p>
    <w:sdt>
      <w:sdtPr>
        <w:lock w:val="contentLocked"/>
        <w:id w:val="-1995886730"/>
        <w:tag w:val="goog_rdk_117"/>
      </w:sdtPr>
      <w:sdtContent>
        <w:tbl>
          <w:tblPr>
            <w:tblStyle w:val="Table121"/>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85"/>
            <w:gridCol w:w="1875"/>
            <w:gridCol w:w="4155"/>
            <w:tblGridChange w:id="0">
              <w:tblGrid>
                <w:gridCol w:w="3285"/>
                <w:gridCol w:w="1875"/>
                <w:gridCol w:w="4155"/>
              </w:tblGrid>
            </w:tblGridChange>
          </w:tblGrid>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A">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3B">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3D">
                <w:pPr>
                  <w:widowControl w:val="0"/>
                  <w:ind w:left="0" w:firstLine="0"/>
                  <w:rPr>
                    <w:rFonts w:ascii="Montserrat" w:cs="Montserrat" w:eastAsia="Montserrat" w:hAnsi="Montserrat"/>
                  </w:rPr>
                </w:pPr>
                <w:r w:rsidDel="00000000" w:rsidR="00000000" w:rsidRPr="00000000">
                  <w:rPr/>
                  <w:drawing>
                    <wp:inline distB="114300" distT="114300" distL="114300" distR="114300">
                      <wp:extent cx="1952625" cy="4229100"/>
                      <wp:effectExtent b="0" l="0" r="0" t="0"/>
                      <wp:docPr id="16" name="image3.png"/>
                      <a:graphic>
                        <a:graphicData uri="http://schemas.openxmlformats.org/drawingml/2006/picture">
                          <pic:pic>
                            <pic:nvPicPr>
                              <pic:cNvPr id="0" name="image3.png"/>
                              <pic:cNvPicPr preferRelativeResize="0"/>
                            </pic:nvPicPr>
                            <pic:blipFill>
                              <a:blip r:embed="rId157"/>
                              <a:srcRect b="0" l="0" r="0" t="0"/>
                              <a:stretch>
                                <a:fillRect/>
                              </a:stretch>
                            </pic:blipFill>
                            <pic:spPr>
                              <a:xfrm>
                                <a:off x="0" y="0"/>
                                <a:ext cx="1952625" cy="42291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3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chọn xem chi tiết lệnh bán, và lệnh </w:t>
                </w:r>
                <w:r w:rsidDel="00000000" w:rsidR="00000000" w:rsidRPr="00000000">
                  <w:rPr>
                    <w:rtl w:val="0"/>
                  </w:rPr>
                  <w:t xml:space="preserve">đã hủy thành công</w:t>
                </w:r>
                <w:r w:rsidDel="00000000" w:rsidR="00000000" w:rsidRPr="00000000">
                  <w:rPr>
                    <w:rFonts w:ascii="Montserrat" w:cs="Montserrat" w:eastAsia="Montserrat" w:hAnsi="Montserrat"/>
                    <w:rtl w:val="0"/>
                  </w:rPr>
                  <w:t xml:space="preserve">.</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4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1">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42">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43">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34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Chi tiết lệnh bán</w:t>
                </w:r>
              </w:p>
            </w:tc>
          </w:tr>
          <w:tr>
            <w:trPr>
              <w:cantSplit w:val="0"/>
              <w:trHeight w:val="4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4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tiền bán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4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w:t>
                </w:r>
                <w:r w:rsidDel="00000000" w:rsidR="00000000" w:rsidRPr="00000000">
                  <w:rPr>
                    <w:rtl w:val="0"/>
                  </w:rPr>
                  <w:t xml:space="preserve">Đã hủy lệnh</w:t>
                </w:r>
                <w:r w:rsidDel="00000000" w:rsidR="00000000" w:rsidRPr="00000000">
                  <w:rPr>
                    <w:rFonts w:ascii="Montserrat" w:cs="Montserrat" w:eastAsia="Montserrat" w:hAnsi="Montserrat"/>
                    <w:rtl w:val="0"/>
                  </w:rPr>
                  <w:t xml:space="preserve">”</w:t>
                </w:r>
                <w:r w:rsidDel="00000000" w:rsidR="00000000" w:rsidRPr="00000000">
                  <w:rPr>
                    <w:rtl w:val="0"/>
                  </w:rPr>
                </w:r>
              </w:p>
              <w:p w:rsidR="00000000" w:rsidDel="00000000" w:rsidP="00000000" w:rsidRDefault="00000000" w:rsidRPr="00000000" w14:paraId="00001349">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4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4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4C">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Thanh tiến trình trạng thái lệnh:</w:t>
                </w:r>
              </w:p>
              <w:p w:rsidR="00000000" w:rsidDel="00000000" w:rsidP="00000000" w:rsidRDefault="00000000" w:rsidRPr="00000000" w14:paraId="0000134D">
                <w:pPr>
                  <w:widowControl w:val="0"/>
                  <w:numPr>
                    <w:ilvl w:val="0"/>
                    <w:numId w:val="2"/>
                  </w:numPr>
                  <w:spacing w:line="360" w:lineRule="auto"/>
                  <w:ind w:right="135.35433070866134"/>
                  <w:rPr>
                    <w:rFonts w:ascii="Montserrat" w:cs="Montserrat" w:eastAsia="Montserrat" w:hAnsi="Montserrat"/>
                  </w:rPr>
                </w:pPr>
                <w:r w:rsidDel="00000000" w:rsidR="00000000" w:rsidRPr="00000000">
                  <w:rPr>
                    <w:rFonts w:ascii="Montserrat" w:cs="Montserrat" w:eastAsia="Montserrat" w:hAnsi="Montserrat"/>
                    <w:rtl w:val="0"/>
                  </w:rPr>
                  <w:t xml:space="preserve">Bước 1: Đặt lệnh: hiển thị n</w:t>
                </w:r>
                <w:r w:rsidDel="00000000" w:rsidR="00000000" w:rsidRPr="00000000">
                  <w:rPr>
                    <w:rtl w:val="0"/>
                  </w:rPr>
                  <w:t xml:space="preserve">gày user đặt lệnh</w:t>
                </w:r>
              </w:p>
              <w:p w:rsidR="00000000" w:rsidDel="00000000" w:rsidP="00000000" w:rsidRDefault="00000000" w:rsidRPr="00000000" w14:paraId="0000134E">
                <w:pPr>
                  <w:widowControl w:val="0"/>
                  <w:numPr>
                    <w:ilvl w:val="0"/>
                    <w:numId w:val="2"/>
                  </w:numPr>
                  <w:spacing w:line="360" w:lineRule="auto"/>
                  <w:ind w:right="135.35433070866134"/>
                  <w:rPr>
                    <w:rFonts w:ascii="Montserrat" w:cs="Montserrat" w:eastAsia="Montserrat" w:hAnsi="Montserrat"/>
                  </w:rPr>
                </w:pPr>
                <w:r w:rsidDel="00000000" w:rsidR="00000000" w:rsidRPr="00000000">
                  <w:rPr>
                    <w:rtl w:val="0"/>
                  </w:rPr>
                  <w:t xml:space="preserve">Bước 2: Đang chờ  hủy: h</w:t>
                </w:r>
                <w:r w:rsidDel="00000000" w:rsidR="00000000" w:rsidRPr="00000000">
                  <w:rPr>
                    <w:rFonts w:ascii="Montserrat" w:cs="Montserrat" w:eastAsia="Montserrat" w:hAnsi="Montserrat"/>
                    <w:rtl w:val="0"/>
                  </w:rPr>
                  <w:t xml:space="preserve">iển thị ngày hủy lệnh.</w:t>
                </w:r>
              </w:p>
              <w:p w:rsidR="00000000" w:rsidDel="00000000" w:rsidP="00000000" w:rsidRDefault="00000000" w:rsidRPr="00000000" w14:paraId="0000134F">
                <w:pPr>
                  <w:widowControl w:val="0"/>
                  <w:numPr>
                    <w:ilvl w:val="0"/>
                    <w:numId w:val="2"/>
                  </w:numPr>
                  <w:spacing w:line="360" w:lineRule="auto"/>
                  <w:ind w:right="135.35433070866134"/>
                  <w:rPr>
                    <w:b w:val="1"/>
                  </w:rPr>
                </w:pPr>
                <w:r w:rsidDel="00000000" w:rsidR="00000000" w:rsidRPr="00000000">
                  <w:rPr>
                    <w:b w:val="1"/>
                    <w:rtl w:val="0"/>
                  </w:rPr>
                  <w:t xml:space="preserve">Bước 3: Hoàn thành: </w:t>
                </w:r>
                <w:r w:rsidDel="00000000" w:rsidR="00000000" w:rsidRPr="00000000">
                  <w:rPr>
                    <w:rtl w:val="0"/>
                  </w:rPr>
                  <w:t xml:space="preserve">hiển thị ngày hủy lệnh thành công.</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52">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mã quỹ được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Ngày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55">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ngày đặt lệnh</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Phiên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58">
                <w:pPr>
                  <w:widowControl w:val="0"/>
                  <w:spacing w:line="360" w:lineRule="auto"/>
                  <w:ind w:left="0" w:right="135.35433070866134" w:firstLine="0"/>
                  <w:rPr>
                    <w:rFonts w:ascii="Montserrat" w:cs="Montserrat" w:eastAsia="Montserrat" w:hAnsi="Montserrat"/>
                    <w:i w:val="1"/>
                    <w:color w:val="8e7cc3"/>
                  </w:rPr>
                </w:pPr>
                <w:r w:rsidDel="00000000" w:rsidR="00000000" w:rsidRPr="00000000">
                  <w:rPr>
                    <w:rFonts w:ascii="Montserrat" w:cs="Montserrat" w:eastAsia="Montserrat" w:hAnsi="Montserrat"/>
                    <w:rtl w:val="0"/>
                  </w:rPr>
                  <w:t xml:space="preserve">Hiển thị Phiên giao dịch (Ngày giao dịch) dự kiến </w:t>
                </w:r>
                <w:r w:rsidDel="00000000" w:rsidR="00000000" w:rsidRPr="00000000">
                  <w:rPr>
                    <w:rFonts w:ascii="Montserrat" w:cs="Montserrat" w:eastAsia="Montserrat" w:hAnsi="Montserrat"/>
                    <w:i w:val="1"/>
                    <w:color w:val="8e7cc3"/>
                    <w:rtl w:val="0"/>
                  </w:rPr>
                  <w:t xml:space="preserve">trading_date</w:t>
                </w:r>
                <w:r w:rsidDel="00000000" w:rsidR="00000000" w:rsidRPr="00000000">
                  <w:rPr>
                    <w:rtl w:val="0"/>
                  </w:rPr>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Số lượng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35B">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số lượng chứng chỉ quỹ bán.</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5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5E">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Nguồn đặt lệnh trên app, mặc định là MoMo.</w:t>
                </w:r>
              </w:p>
            </w:tc>
          </w:tr>
          <w:tr>
            <w:trPr>
              <w:cantSplit w:val="0"/>
              <w:trHeight w:val="424.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5F">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6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1361">
                <w:pPr>
                  <w:widowControl w:val="0"/>
                  <w:spacing w:line="360" w:lineRule="auto"/>
                  <w:ind w:left="0" w:right="135.35433070866134" w:firstLine="0"/>
                  <w:rPr>
                    <w:rFonts w:ascii="Montserrat" w:cs="Montserrat" w:eastAsia="Montserrat" w:hAnsi="Montserrat"/>
                  </w:rPr>
                </w:pPr>
                <w:r w:rsidDel="00000000" w:rsidR="00000000" w:rsidRPr="00000000">
                  <w:rPr>
                    <w:rFonts w:ascii="Montserrat" w:cs="Montserrat" w:eastAsia="Montserrat" w:hAnsi="Montserrat"/>
                    <w:rtl w:val="0"/>
                  </w:rPr>
                  <w:t xml:space="preserve">Mã lệnh (</w:t>
                </w:r>
                <w:r w:rsidDel="00000000" w:rsidR="00000000" w:rsidRPr="00000000">
                  <w:rPr>
                    <w:rFonts w:ascii="Montserrat" w:cs="Montserrat" w:eastAsia="Montserrat" w:hAnsi="Montserrat"/>
                    <w:i w:val="1"/>
                    <w:color w:val="9900ff"/>
                    <w:rtl w:val="0"/>
                  </w:rPr>
                  <w:t xml:space="preserve">orderID</w:t>
                </w:r>
                <w:r w:rsidDel="00000000" w:rsidR="00000000" w:rsidRPr="00000000">
                  <w:rPr>
                    <w:rFonts w:ascii="Montserrat" w:cs="Montserrat" w:eastAsia="Montserrat" w:hAnsi="Montserrat"/>
                    <w:rtl w:val="0"/>
                  </w:rPr>
                  <w:t xml:space="preserve">)</w:t>
                </w:r>
              </w:p>
            </w:tc>
          </w:tr>
        </w:tbl>
      </w:sdtContent>
    </w:sdt>
    <w:p w:rsidR="00000000" w:rsidDel="00000000" w:rsidP="00000000" w:rsidRDefault="00000000" w:rsidRPr="00000000" w14:paraId="00001362">
      <w:pPr>
        <w:pStyle w:val="Heading3"/>
        <w:ind w:left="0" w:firstLine="0"/>
        <w:rPr>
          <w:rFonts w:ascii="Montserrat" w:cs="Montserrat" w:eastAsia="Montserrat" w:hAnsi="Montserrat"/>
        </w:rPr>
      </w:pPr>
      <w:bookmarkStart w:colFirst="0" w:colLast="0" w:name="_heading=h.q038cl3qxmvw" w:id="235"/>
      <w:bookmarkEnd w:id="235"/>
      <w:r w:rsidDel="00000000" w:rsidR="00000000" w:rsidRPr="00000000">
        <w:rPr>
          <w:rtl w:val="0"/>
        </w:rPr>
      </w:r>
    </w:p>
    <w:p w:rsidR="00000000" w:rsidDel="00000000" w:rsidP="00000000" w:rsidRDefault="00000000" w:rsidRPr="00000000" w14:paraId="00001363">
      <w:pPr>
        <w:pStyle w:val="Heading1"/>
        <w:spacing w:before="200" w:line="360" w:lineRule="auto"/>
        <w:ind w:left="0" w:firstLine="0"/>
        <w:rPr>
          <w:rFonts w:ascii="Montserrat" w:cs="Montserrat" w:eastAsia="Montserrat" w:hAnsi="Montserrat"/>
        </w:rPr>
      </w:pPr>
      <w:bookmarkStart w:colFirst="0" w:colLast="0" w:name="_heading=h.eaj94x423mdr" w:id="236"/>
      <w:bookmarkEnd w:id="236"/>
      <w:r w:rsidDel="00000000" w:rsidR="00000000" w:rsidRPr="00000000">
        <w:br w:type="page"/>
      </w:r>
      <w:r w:rsidDel="00000000" w:rsidR="00000000" w:rsidRPr="00000000">
        <w:rPr>
          <w:rtl w:val="0"/>
        </w:rPr>
      </w:r>
    </w:p>
    <w:p w:rsidR="00000000" w:rsidDel="00000000" w:rsidP="00000000" w:rsidRDefault="00000000" w:rsidRPr="00000000" w14:paraId="00001364">
      <w:pPr>
        <w:pStyle w:val="Heading1"/>
        <w:numPr>
          <w:ilvl w:val="0"/>
          <w:numId w:val="75"/>
        </w:numPr>
        <w:spacing w:after="0" w:afterAutospacing="0" w:before="200" w:line="360" w:lineRule="auto"/>
        <w:ind w:left="850.3937007874017" w:hanging="360"/>
        <w:rPr>
          <w:rFonts w:ascii="Montserrat" w:cs="Montserrat" w:eastAsia="Montserrat" w:hAnsi="Montserrat"/>
          <w:u w:val="none"/>
        </w:rPr>
      </w:pPr>
      <w:bookmarkStart w:colFirst="0" w:colLast="0" w:name="_heading=h.aee5ervflzwf" w:id="237"/>
      <w:bookmarkEnd w:id="237"/>
      <w:r w:rsidDel="00000000" w:rsidR="00000000" w:rsidRPr="00000000">
        <w:rPr>
          <w:rFonts w:ascii="Montserrat" w:cs="Montserrat" w:eastAsia="Montserrat" w:hAnsi="Montserrat"/>
          <w:rtl w:val="0"/>
        </w:rPr>
        <w:t xml:space="preserve">Trang chủ</w:t>
      </w:r>
    </w:p>
    <w:p w:rsidR="00000000" w:rsidDel="00000000" w:rsidP="00000000" w:rsidRDefault="00000000" w:rsidRPr="00000000" w14:paraId="00001365">
      <w:pPr>
        <w:pStyle w:val="Heading3"/>
        <w:numPr>
          <w:ilvl w:val="1"/>
          <w:numId w:val="75"/>
        </w:numPr>
        <w:spacing w:before="0" w:beforeAutospacing="0"/>
        <w:ind w:left="992.1259842519685" w:hanging="360"/>
        <w:rPr/>
      </w:pPr>
      <w:bookmarkStart w:colFirst="0" w:colLast="0" w:name="_heading=h.iw3vggtqapq" w:id="238"/>
      <w:bookmarkEnd w:id="238"/>
      <w:r w:rsidDel="00000000" w:rsidR="00000000" w:rsidRPr="00000000">
        <w:rPr>
          <w:rtl w:val="0"/>
        </w:rPr>
        <w:t xml:space="preserve">Tổng quan</w:t>
      </w:r>
    </w:p>
    <w:sdt>
      <w:sdtPr>
        <w:lock w:val="contentLocked"/>
        <w:id w:val="1914649519"/>
        <w:tag w:val="goog_rdk_119"/>
      </w:sdtPr>
      <w:sdtContent>
        <w:tbl>
          <w:tblPr>
            <w:tblStyle w:val="Table122"/>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200"/>
            <w:tblGridChange w:id="0">
              <w:tblGrid>
                <w:gridCol w:w="1950"/>
                <w:gridCol w:w="7200"/>
              </w:tblGrid>
            </w:tblGridChange>
          </w:tblGrid>
          <w:tr>
            <w:trPr>
              <w:cantSplit w:val="0"/>
              <w:tblHeader w:val="0"/>
            </w:trPr>
            <w:tc>
              <w:tcPr/>
              <w:p w:rsidR="00000000" w:rsidDel="00000000" w:rsidP="00000000" w:rsidRDefault="00000000" w:rsidRPr="00000000" w14:paraId="00001366">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136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Trang chủ cung cấp cái nhìn tổng quan về tài sản của nhà đầu tư, hiển thị thông tin các quỹ tăng trưởng tốt, cung cấp kiến thức về chứng chỉ quỹ. Các nội dung được hiển thị theo từng block như sau:</w:t>
                </w:r>
              </w:p>
              <w:p w:rsidR="00000000" w:rsidDel="00000000" w:rsidP="00000000" w:rsidRDefault="00000000" w:rsidRPr="00000000" w14:paraId="00001368">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Tài sản: hiển thị khi thỏa 1 trong 2 điều kiện:</w:t>
                </w:r>
              </w:p>
              <w:p w:rsidR="00000000" w:rsidDel="00000000" w:rsidP="00000000" w:rsidRDefault="00000000" w:rsidRPr="00000000" w14:paraId="00001369">
                <w:pPr>
                  <w:widowControl w:val="0"/>
                  <w:numPr>
                    <w:ilvl w:val="1"/>
                    <w:numId w:val="91"/>
                  </w:numPr>
                  <w:spacing w:line="36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tài sản khác 0.</w:t>
                </w:r>
              </w:p>
              <w:p w:rsidR="00000000" w:rsidDel="00000000" w:rsidP="00000000" w:rsidRDefault="00000000" w:rsidRPr="00000000" w14:paraId="0000136A">
                <w:pPr>
                  <w:widowControl w:val="0"/>
                  <w:numPr>
                    <w:ilvl w:val="1"/>
                    <w:numId w:val="91"/>
                  </w:numPr>
                  <w:spacing w:line="36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tiền mua chờ khớp khác 0.</w:t>
                </w:r>
              </w:p>
              <w:p w:rsidR="00000000" w:rsidDel="00000000" w:rsidP="00000000" w:rsidRDefault="00000000" w:rsidRPr="00000000" w14:paraId="0000136B">
                <w:pPr>
                  <w:widowControl w:val="0"/>
                  <w:numPr>
                    <w:ilvl w:val="0"/>
                    <w:numId w:val="91"/>
                  </w:numPr>
                  <w:spacing w:line="360" w:lineRule="auto"/>
                  <w:ind w:left="566.9291338582675"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Block Khám phá đầu tư: hiển thị khi thỏa cả 2 điều kiện:</w:t>
                </w:r>
              </w:p>
              <w:p w:rsidR="00000000" w:rsidDel="00000000" w:rsidP="00000000" w:rsidRDefault="00000000" w:rsidRPr="00000000" w14:paraId="0000136C">
                <w:pPr>
                  <w:widowControl w:val="0"/>
                  <w:numPr>
                    <w:ilvl w:val="1"/>
                    <w:numId w:val="91"/>
                  </w:numPr>
                  <w:spacing w:line="36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có tài sản = 0</w:t>
                </w:r>
              </w:p>
              <w:p w:rsidR="00000000" w:rsidDel="00000000" w:rsidP="00000000" w:rsidRDefault="00000000" w:rsidRPr="00000000" w14:paraId="0000136D">
                <w:pPr>
                  <w:widowControl w:val="0"/>
                  <w:numPr>
                    <w:ilvl w:val="1"/>
                    <w:numId w:val="91"/>
                  </w:numPr>
                  <w:spacing w:line="360" w:lineRule="auto"/>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User có tiền mua chờ khớp = 0</w:t>
                </w:r>
              </w:p>
              <w:p w:rsidR="00000000" w:rsidDel="00000000" w:rsidP="00000000" w:rsidRDefault="00000000" w:rsidRPr="00000000" w14:paraId="0000136E">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Top quỹ tăng trưởng</w:t>
                </w:r>
              </w:p>
              <w:p w:rsidR="00000000" w:rsidDel="00000000" w:rsidP="00000000" w:rsidRDefault="00000000" w:rsidRPr="00000000" w14:paraId="0000136F">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Khám phá dịch vụ</w:t>
                </w:r>
              </w:p>
              <w:p w:rsidR="00000000" w:rsidDel="00000000" w:rsidP="00000000" w:rsidRDefault="00000000" w:rsidRPr="00000000" w14:paraId="00001370">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Tìm hiểu về Chứng chỉ quỹ</w:t>
                </w:r>
              </w:p>
              <w:p w:rsidR="00000000" w:rsidDel="00000000" w:rsidP="00000000" w:rsidRDefault="00000000" w:rsidRPr="00000000" w14:paraId="00001371">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Cộng đồng</w:t>
                </w:r>
              </w:p>
              <w:p w:rsidR="00000000" w:rsidDel="00000000" w:rsidP="00000000" w:rsidRDefault="00000000" w:rsidRPr="00000000" w14:paraId="00001372">
                <w:pPr>
                  <w:widowControl w:val="0"/>
                  <w:numPr>
                    <w:ilvl w:val="0"/>
                    <w:numId w:val="91"/>
                  </w:numPr>
                  <w:spacing w:line="360" w:lineRule="auto"/>
                  <w:ind w:left="566.9291338582675" w:hanging="360"/>
                  <w:rPr>
                    <w:rFonts w:ascii="Montserrat" w:cs="Montserrat" w:eastAsia="Montserrat" w:hAnsi="Montserrat"/>
                  </w:rPr>
                </w:pPr>
                <w:r w:rsidDel="00000000" w:rsidR="00000000" w:rsidRPr="00000000">
                  <w:rPr>
                    <w:rFonts w:ascii="Montserrat" w:cs="Montserrat" w:eastAsia="Montserrat" w:hAnsi="Montserrat"/>
                    <w:rtl w:val="0"/>
                  </w:rPr>
                  <w:t xml:space="preserve">Block Bảng tin Chứng chỉ quỹ</w:t>
                </w:r>
              </w:p>
            </w:tc>
          </w:tr>
          <w:tr>
            <w:trPr>
              <w:cantSplit w:val="0"/>
              <w:tblHeader w:val="0"/>
            </w:trPr>
            <w:tc>
              <w:tcPr/>
              <w:p w:rsidR="00000000" w:rsidDel="00000000" w:rsidP="00000000" w:rsidRDefault="00000000" w:rsidRPr="00000000" w14:paraId="00001373">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Tác nhân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1374">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End user</w:t>
                </w:r>
              </w:p>
            </w:tc>
          </w:tr>
          <w:tr>
            <w:trPr>
              <w:cantSplit w:val="0"/>
              <w:tblHeader w:val="0"/>
            </w:trPr>
            <w:tc>
              <w:tcPr/>
              <w:p w:rsidR="00000000" w:rsidDel="00000000" w:rsidP="00000000" w:rsidRDefault="00000000" w:rsidRPr="00000000" w14:paraId="00001375">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76">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truy cập vào mini app Chứng chỉ quỹ</w:t>
                </w:r>
              </w:p>
            </w:tc>
          </w:tr>
          <w:tr>
            <w:trPr>
              <w:cantSplit w:val="0"/>
              <w:tblHeader w:val="0"/>
            </w:trPr>
            <w:tc>
              <w:tcPr/>
              <w:p w:rsidR="00000000" w:rsidDel="00000000" w:rsidP="00000000" w:rsidRDefault="00000000" w:rsidRPr="00000000" w14:paraId="00001377">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137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User có tài khoản MoMo</w:t>
                </w:r>
              </w:p>
            </w:tc>
          </w:tr>
          <w:tr>
            <w:trPr>
              <w:cantSplit w:val="0"/>
              <w:trHeight w:val="4834.716796875" w:hRule="atLeast"/>
              <w:tblHeader w:val="0"/>
            </w:trPr>
            <w:tc>
              <w:tcPr/>
              <w:p w:rsidR="00000000" w:rsidDel="00000000" w:rsidP="00000000" w:rsidRDefault="00000000" w:rsidRPr="00000000" w14:paraId="00001379">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Điều kiện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137A">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thấy tổng quan tài sản (nếu đã đăng ký tài khoản thành công và đã đặt lệnh).</w:t>
                </w:r>
              </w:p>
              <w:p w:rsidR="00000000" w:rsidDel="00000000" w:rsidP="00000000" w:rsidRDefault="00000000" w:rsidRPr="00000000" w14:paraId="0000137B">
                <w:pPr>
                  <w:widowControl w:val="0"/>
                  <w:numPr>
                    <w:ilvl w:val="0"/>
                    <w:numId w:val="115"/>
                  </w:numPr>
                  <w:spacing w:line="360" w:lineRule="auto"/>
                  <w:ind w:left="425.19685039370046" w:hanging="360"/>
                  <w:rPr>
                    <w:rFonts w:ascii="Montserrat" w:cs="Montserrat" w:eastAsia="Montserrat" w:hAnsi="Montserrat"/>
                  </w:rPr>
                </w:pPr>
                <w:r w:rsidDel="00000000" w:rsidR="00000000" w:rsidRPr="00000000">
                  <w:rPr>
                    <w:rFonts w:ascii="Montserrat" w:cs="Montserrat" w:eastAsia="Montserrat" w:hAnsi="Montserrat"/>
                    <w:rtl w:val="0"/>
                  </w:rPr>
                  <w:t xml:space="preserve">User có thể tìm hiểu thêm về chứng chỉ quỹ.</w:t>
                </w:r>
              </w:p>
              <w:p w:rsidR="00000000" w:rsidDel="00000000" w:rsidP="00000000" w:rsidRDefault="00000000" w:rsidRPr="00000000" w14:paraId="0000137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Giao diện hiển thị gồm các trường hợp như sau:</w:t>
                </w:r>
              </w:p>
              <w:p w:rsidR="00000000" w:rsidDel="00000000" w:rsidP="00000000" w:rsidRDefault="00000000" w:rsidRPr="00000000" w14:paraId="0000137D">
                <w:pPr>
                  <w:widowControl w:val="0"/>
                  <w:spacing w:line="360" w:lineRule="auto"/>
                  <w:ind w:left="0" w:firstLine="0"/>
                  <w:rPr>
                    <w:rFonts w:ascii="Montserrat" w:cs="Montserrat" w:eastAsia="Montserrat" w:hAnsi="Montserrat"/>
                    <w:i w:val="1"/>
                  </w:rPr>
                </w:pPr>
                <w:r w:rsidDel="00000000" w:rsidR="00000000" w:rsidRPr="00000000">
                  <w:rPr>
                    <w:rFonts w:ascii="Montserrat" w:cs="Montserrat" w:eastAsia="Montserrat" w:hAnsi="Montserrat"/>
                    <w:i w:val="1"/>
                    <w:rtl w:val="0"/>
                  </w:rPr>
                  <w:t xml:space="preserve">Trong đó: x được đánh dấu là hiển thị, </w:t>
                </w:r>
                <w:r w:rsidDel="00000000" w:rsidR="00000000" w:rsidRPr="00000000">
                  <w:rPr>
                    <w:rFonts w:ascii="Montserrat" w:cs="Montserrat" w:eastAsia="Montserrat" w:hAnsi="Montserrat"/>
                    <w:i w:val="1"/>
                    <w:color w:val="b7b7b7"/>
                    <w:shd w:fill="b7b7b7" w:val="clear"/>
                    <w:rtl w:val="0"/>
                  </w:rPr>
                  <w:t xml:space="preserve">xám </w:t>
                </w:r>
                <w:r w:rsidDel="00000000" w:rsidR="00000000" w:rsidRPr="00000000">
                  <w:rPr>
                    <w:rFonts w:ascii="Montserrat" w:cs="Montserrat" w:eastAsia="Montserrat" w:hAnsi="Montserrat"/>
                    <w:i w:val="1"/>
                    <w:rtl w:val="0"/>
                  </w:rPr>
                  <w:t xml:space="preserve"> được đánh dấu là không hiển thị.</w:t>
                </w:r>
              </w:p>
              <w:sdt>
                <w:sdtPr>
                  <w:lock w:val="contentLocked"/>
                  <w:id w:val="140772722"/>
                  <w:tag w:val="goog_rdk_118"/>
                </w:sdtPr>
                <w:sdtContent>
                  <w:tbl>
                    <w:tblPr>
                      <w:tblStyle w:val="Table123"/>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4.2980935875216"/>
                      <w:gridCol w:w="1405.2686308492202"/>
                      <w:gridCol w:w="1381.0398613518196"/>
                      <w:gridCol w:w="1381.0398613518196"/>
                      <w:gridCol w:w="1308.3535528596187"/>
                      <w:tblGridChange w:id="0">
                        <w:tblGrid>
                          <w:gridCol w:w="1514.2980935875216"/>
                          <w:gridCol w:w="1405.2686308492202"/>
                          <w:gridCol w:w="1381.0398613518196"/>
                          <w:gridCol w:w="1381.0398613518196"/>
                          <w:gridCol w:w="1308.3535528596187"/>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E">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137F">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User chưa có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380">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User đã có tài khoản và chưa có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381">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User đã có tài khoản và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382">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User có tài khoản bị từ chối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3">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384">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1385">
                          <w:pPr>
                            <w:widowControl w:val="0"/>
                            <w:ind w:left="0" w:firstLine="0"/>
                            <w:jc w:val="center"/>
                            <w:rPr>
                              <w:rFonts w:ascii="Montserrat" w:cs="Montserrat" w:eastAsia="Montserrat" w:hAnsi="Montserrat"/>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1386">
                          <w:pPr>
                            <w:widowControl w:val="0"/>
                            <w:ind w:left="0" w:firstLine="0"/>
                            <w:jc w:val="center"/>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87">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8">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Tài sản</w:t>
                          </w:r>
                        </w:p>
                      </w:tc>
                      <w:tc>
                        <w:tcPr>
                          <w:shd w:fill="b7b7b7" w:val="clear"/>
                          <w:tcMar>
                            <w:top w:w="100.0" w:type="dxa"/>
                            <w:left w:w="100.0" w:type="dxa"/>
                            <w:bottom w:w="100.0" w:type="dxa"/>
                            <w:right w:w="100.0" w:type="dxa"/>
                          </w:tcMar>
                          <w:vAlign w:val="top"/>
                        </w:tcPr>
                        <w:p w:rsidR="00000000" w:rsidDel="00000000" w:rsidP="00000000" w:rsidRDefault="00000000" w:rsidRPr="00000000" w14:paraId="00001389">
                          <w:pPr>
                            <w:widowControl w:val="0"/>
                            <w:ind w:left="0" w:firstLine="0"/>
                            <w:jc w:val="center"/>
                            <w:rPr>
                              <w:rFonts w:ascii="Montserrat" w:cs="Montserrat" w:eastAsia="Montserrat" w:hAnsi="Montserrat"/>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138A">
                          <w:pPr>
                            <w:widowControl w:val="0"/>
                            <w:ind w:left="0" w:firstLine="0"/>
                            <w:jc w:val="center"/>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8B">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138C">
                          <w:pPr>
                            <w:widowControl w:val="0"/>
                            <w:ind w:left="0" w:firstLine="0"/>
                            <w:jc w:val="center"/>
                            <w:rPr>
                              <w:rFonts w:ascii="Montserrat" w:cs="Montserrat" w:eastAsia="Montserrat" w:hAnsi="Montserra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Khám phá đầu tư</w:t>
                          </w:r>
                        </w:p>
                      </w:tc>
                      <w:tc>
                        <w:tcPr>
                          <w:shd w:fill="b7b7b7" w:val="clear"/>
                          <w:tcMar>
                            <w:top w:w="100.0" w:type="dxa"/>
                            <w:left w:w="100.0" w:type="dxa"/>
                            <w:bottom w:w="100.0" w:type="dxa"/>
                            <w:right w:w="100.0" w:type="dxa"/>
                          </w:tcMar>
                          <w:vAlign w:val="top"/>
                        </w:tcPr>
                        <w:p w:rsidR="00000000" w:rsidDel="00000000" w:rsidP="00000000" w:rsidRDefault="00000000" w:rsidRPr="00000000" w14:paraId="0000138E">
                          <w:pPr>
                            <w:widowControl w:val="0"/>
                            <w:ind w:left="0" w:firstLine="0"/>
                            <w:jc w:val="center"/>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8F">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1390">
                          <w:pPr>
                            <w:widowControl w:val="0"/>
                            <w:ind w:left="0" w:firstLine="0"/>
                            <w:jc w:val="center"/>
                            <w:rPr>
                              <w:rFonts w:ascii="Montserrat" w:cs="Montserrat" w:eastAsia="Montserrat" w:hAnsi="Montserrat"/>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1391">
                          <w:pPr>
                            <w:widowControl w:val="0"/>
                            <w:ind w:left="0" w:firstLine="0"/>
                            <w:jc w:val="center"/>
                            <w:rPr>
                              <w:rFonts w:ascii="Montserrat" w:cs="Montserrat" w:eastAsia="Montserrat" w:hAnsi="Montserra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2">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Top quỹ tăng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93">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4">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5">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6">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7">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Khám phá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1398">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9">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A">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B">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9C">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Tìm hiểu về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9D">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E">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9F">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0">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1">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A2">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3">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6">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Bảng tin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A7">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8">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9">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13AA">
                          <w:pPr>
                            <w:widowControl w:val="0"/>
                            <w:ind w:left="0" w:firstLine="0"/>
                            <w:jc w:val="center"/>
                            <w:rPr>
                              <w:rFonts w:ascii="Montserrat" w:cs="Montserrat" w:eastAsia="Montserrat" w:hAnsi="Montserrat"/>
                            </w:rPr>
                          </w:pPr>
                          <w:r w:rsidDel="00000000" w:rsidR="00000000" w:rsidRPr="00000000">
                            <w:rPr>
                              <w:rFonts w:ascii="Montserrat" w:cs="Montserrat" w:eastAsia="Montserrat" w:hAnsi="Montserrat"/>
                              <w:rtl w:val="0"/>
                            </w:rPr>
                            <w:t xml:space="preserve">x</w:t>
                          </w:r>
                        </w:p>
                      </w:tc>
                    </w:tr>
                  </w:tbl>
                </w:sdtContent>
              </w:sdt>
              <w:p w:rsidR="00000000" w:rsidDel="00000000" w:rsidP="00000000" w:rsidRDefault="00000000" w:rsidRPr="00000000" w14:paraId="000013AB">
                <w:pPr>
                  <w:widowControl w:val="0"/>
                  <w:spacing w:line="360" w:lineRule="auto"/>
                  <w:ind w:left="0" w:firstLine="0"/>
                  <w:rPr>
                    <w:rFonts w:ascii="Montserrat" w:cs="Montserrat" w:eastAsia="Montserrat" w:hAnsi="Montserrat"/>
                  </w:rPr>
                </w:pPr>
                <w:r w:rsidDel="00000000" w:rsidR="00000000" w:rsidRPr="00000000">
                  <w:rPr>
                    <w:rtl w:val="0"/>
                  </w:rPr>
                </w:r>
              </w:p>
            </w:tc>
          </w:tr>
          <w:tr>
            <w:trPr>
              <w:cantSplit w:val="0"/>
              <w:tblHeader w:val="0"/>
            </w:trPr>
            <w:tc>
              <w:tcPr/>
              <w:p w:rsidR="00000000" w:rsidDel="00000000" w:rsidP="00000000" w:rsidRDefault="00000000" w:rsidRPr="00000000" w14:paraId="000013AC">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r>
            <w:trPr>
              <w:cantSplit w:val="0"/>
              <w:tblHeader w:val="0"/>
            </w:trPr>
            <w:tc>
              <w:tcPr/>
              <w:p w:rsidR="00000000" w:rsidDel="00000000" w:rsidP="00000000" w:rsidRDefault="00000000" w:rsidRPr="00000000" w14:paraId="000013AE">
                <w:pPr>
                  <w:ind w:left="141.73228346456688"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Các yêu cầu đặc biệt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13AF">
                <w:pPr>
                  <w:widowControl w:val="0"/>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N/A</w:t>
                </w:r>
              </w:p>
            </w:tc>
          </w:tr>
        </w:tbl>
      </w:sdtContent>
    </w:sdt>
    <w:p w:rsidR="00000000" w:rsidDel="00000000" w:rsidP="00000000" w:rsidRDefault="00000000" w:rsidRPr="00000000" w14:paraId="000013B0">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13B1">
      <w:pPr>
        <w:pStyle w:val="Heading2"/>
        <w:ind w:left="0" w:firstLine="0"/>
        <w:rPr>
          <w:rFonts w:ascii="Montserrat" w:cs="Montserrat" w:eastAsia="Montserrat" w:hAnsi="Montserrat"/>
        </w:rPr>
      </w:pPr>
      <w:bookmarkStart w:colFirst="0" w:colLast="0" w:name="_heading=h.56u9wfyv9f7i" w:id="239"/>
      <w:bookmarkEnd w:id="239"/>
      <w:r w:rsidDel="00000000" w:rsidR="00000000" w:rsidRPr="00000000">
        <w:br w:type="page"/>
      </w:r>
      <w:r w:rsidDel="00000000" w:rsidR="00000000" w:rsidRPr="00000000">
        <w:rPr>
          <w:rtl w:val="0"/>
        </w:rPr>
      </w:r>
    </w:p>
    <w:p w:rsidR="00000000" w:rsidDel="00000000" w:rsidP="00000000" w:rsidRDefault="00000000" w:rsidRPr="00000000" w14:paraId="000013B2">
      <w:pPr>
        <w:pStyle w:val="Heading3"/>
        <w:numPr>
          <w:ilvl w:val="1"/>
          <w:numId w:val="75"/>
        </w:numPr>
        <w:ind w:left="992.1259842519685" w:hanging="360"/>
        <w:rPr/>
      </w:pPr>
      <w:bookmarkStart w:colFirst="0" w:colLast="0" w:name="_heading=h.c895ewciyuhv" w:id="240"/>
      <w:bookmarkEnd w:id="240"/>
      <w:r w:rsidDel="00000000" w:rsidR="00000000" w:rsidRPr="00000000">
        <w:rPr>
          <w:rtl w:val="0"/>
        </w:rPr>
        <w:t xml:space="preserve">Mô tả chi tiết</w:t>
      </w:r>
    </w:p>
    <w:p w:rsidR="00000000" w:rsidDel="00000000" w:rsidP="00000000" w:rsidRDefault="00000000" w:rsidRPr="00000000" w14:paraId="000013B3">
      <w:pPr>
        <w:pStyle w:val="Heading4"/>
        <w:numPr>
          <w:ilvl w:val="2"/>
          <w:numId w:val="75"/>
        </w:numPr>
        <w:ind w:left="708.6614173228347" w:hanging="150"/>
        <w:rPr/>
      </w:pPr>
      <w:bookmarkStart w:colFirst="0" w:colLast="0" w:name="_heading=h.eoowg71tuup" w:id="241"/>
      <w:bookmarkEnd w:id="241"/>
      <w:r w:rsidDel="00000000" w:rsidR="00000000" w:rsidRPr="00000000">
        <w:rPr>
          <w:rtl w:val="0"/>
        </w:rPr>
        <w:t xml:space="preserve">Scr: Trang chủ (có tài sản)</w:t>
      </w:r>
    </w:p>
    <w:sdt>
      <w:sdtPr>
        <w:lock w:val="contentLocked"/>
        <w:id w:val="-1160228873"/>
        <w:tag w:val="goog_rdk_120"/>
      </w:sdtPr>
      <w:sdtContent>
        <w:tbl>
          <w:tblPr>
            <w:tblStyle w:val="Table124"/>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4">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B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B7">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5283200"/>
                      <wp:effectExtent b="0" l="0" r="0" t="0"/>
                      <wp:docPr id="65" name="image49.png"/>
                      <a:graphic>
                        <a:graphicData uri="http://schemas.openxmlformats.org/drawingml/2006/picture">
                          <pic:pic>
                            <pic:nvPicPr>
                              <pic:cNvPr id="0" name="image49.png"/>
                              <pic:cNvPicPr preferRelativeResize="0"/>
                            </pic:nvPicPr>
                            <pic:blipFill>
                              <a:blip r:embed="rId158"/>
                              <a:srcRect b="0" l="0" r="0" t="0"/>
                              <a:stretch>
                                <a:fillRect/>
                              </a:stretch>
                            </pic:blipFill>
                            <pic:spPr>
                              <a:xfrm>
                                <a:off x="0" y="0"/>
                                <a:ext cx="2438400" cy="5283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truy cập mini app Chứng chỉ quỹ, và đã có tài sản (tài sản khác 0, hoặc tiền mua chờ khớp khác 0).</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B">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widowControl w:val="0"/>
                  <w:spacing w:line="360"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D">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E">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3B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0">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Ảnh bìa</w:t>
                </w:r>
              </w:p>
            </w:tc>
            <w:tc>
              <w:tcPr>
                <w:shd w:fill="auto" w:val="clear"/>
                <w:tcMar>
                  <w:top w:w="100.0" w:type="dxa"/>
                  <w:left w:w="100.0" w:type="dxa"/>
                  <w:bottom w:w="100.0" w:type="dxa"/>
                  <w:right w:w="100.0" w:type="dxa"/>
                </w:tcMar>
                <w:vAlign w:val="top"/>
              </w:tcPr>
              <w:p w:rsidR="00000000" w:rsidDel="00000000" w:rsidP="00000000" w:rsidRDefault="00000000" w:rsidRPr="00000000" w14:paraId="000013C2">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tài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3C5">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Xem chi tiết tại </w:t>
                </w:r>
                <w:hyperlink w:anchor="_heading=h.pgsfux41bkdz">
                  <w:r w:rsidDel="00000000" w:rsidR="00000000" w:rsidRPr="00000000">
                    <w:rPr>
                      <w:rFonts w:ascii="Montserrat" w:cs="Montserrat" w:eastAsia="Montserrat" w:hAnsi="Montserrat"/>
                      <w:color w:val="1155cc"/>
                      <w:u w:val="single"/>
                      <w:rtl w:val="0"/>
                    </w:rPr>
                    <w:t xml:space="preserve">đây</w:t>
                  </w:r>
                </w:hyperlink>
                <w:r w:rsidDel="00000000" w:rsidR="00000000" w:rsidRPr="00000000">
                  <w:rPr>
                    <w:rFonts w:ascii="Montserrat" w:cs="Montserrat" w:eastAsia="Montserrat" w:hAnsi="Montserrat"/>
                    <w:rtl w:val="0"/>
                  </w:rPr>
                  <w:t xml:space="preserve">.</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6">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7">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Top quỹ tăng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C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5 quỹ có % So với đầu năm cao nhất. </w:t>
                </w:r>
              </w:p>
              <w:p w:rsidR="00000000" w:rsidDel="00000000" w:rsidP="00000000" w:rsidRDefault="00000000" w:rsidRPr="00000000" w14:paraId="000013C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xem thêm item quỹ tại màn hình </w:t>
                </w:r>
                <w:hyperlink w:anchor="_heading=h.fj6ie5aqce7y">
                  <w:r w:rsidDel="00000000" w:rsidR="00000000" w:rsidRPr="00000000">
                    <w:rPr>
                      <w:rFonts w:ascii="Montserrat" w:cs="Montserrat" w:eastAsia="Montserrat" w:hAnsi="Montserrat"/>
                      <w:color w:val="1155cc"/>
                      <w:u w:val="single"/>
                      <w:rtl w:val="0"/>
                    </w:rPr>
                    <w:t xml:space="preserve">Danh sách quỹ.</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A">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Khám phá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13CC">
                <w:pPr>
                  <w:widowControl w:val="0"/>
                  <w:numPr>
                    <w:ilvl w:val="0"/>
                    <w:numId w:val="94"/>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Heading: Khám phá dịch vụ</w:t>
                </w:r>
              </w:p>
              <w:p w:rsidR="00000000" w:rsidDel="00000000" w:rsidP="00000000" w:rsidRDefault="00000000" w:rsidRPr="00000000" w14:paraId="000013CD">
                <w:pPr>
                  <w:widowControl w:val="0"/>
                  <w:numPr>
                    <w:ilvl w:val="0"/>
                    <w:numId w:val="94"/>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Logo: Logo Sàn Đầu Tư</w:t>
                </w:r>
              </w:p>
              <w:p w:rsidR="00000000" w:rsidDel="00000000" w:rsidP="00000000" w:rsidRDefault="00000000" w:rsidRPr="00000000" w14:paraId="000013CE">
                <w:pPr>
                  <w:widowControl w:val="0"/>
                  <w:numPr>
                    <w:ilvl w:val="0"/>
                    <w:numId w:val="94"/>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Title: Sàn Đầu Tư</w:t>
                </w:r>
              </w:p>
              <w:p w:rsidR="00000000" w:rsidDel="00000000" w:rsidP="00000000" w:rsidRDefault="00000000" w:rsidRPr="00000000" w14:paraId="000013CF">
                <w:pPr>
                  <w:widowControl w:val="0"/>
                  <w:numPr>
                    <w:ilvl w:val="0"/>
                    <w:numId w:val="94"/>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Content: Nơi quản lý tài sản tiết kiệm - đầu tư và xác định khẩu vị rủi ro.</w:t>
                </w:r>
              </w:p>
              <w:p w:rsidR="00000000" w:rsidDel="00000000" w:rsidP="00000000" w:rsidRDefault="00000000" w:rsidRPr="00000000" w14:paraId="000013D0">
                <w:pPr>
                  <w:widowControl w:val="0"/>
                  <w:numPr>
                    <w:ilvl w:val="0"/>
                    <w:numId w:val="94"/>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component: truy cập Sàn Đầu Tư</w:t>
                </w:r>
              </w:p>
              <w:p w:rsidR="00000000" w:rsidDel="00000000" w:rsidP="00000000" w:rsidRDefault="00000000" w:rsidRPr="00000000" w14:paraId="000013D1">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095.7999999999993"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2">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D3">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Tìm hiểu về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D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bài viết:</w:t>
                </w:r>
              </w:p>
              <w:p w:rsidR="00000000" w:rsidDel="00000000" w:rsidP="00000000" w:rsidRDefault="00000000" w:rsidRPr="00000000" w14:paraId="000013D5">
                <w:pPr>
                  <w:widowControl w:val="0"/>
                  <w:numPr>
                    <w:ilvl w:val="0"/>
                    <w:numId w:val="20"/>
                  </w:numPr>
                  <w:spacing w:line="360" w:lineRule="auto"/>
                  <w:ind w:left="420"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Đầu tư đơn giản với chứng chỉ quỹ: </w:t>
                </w:r>
                <w:hyperlink r:id="rId159">
                  <w:r w:rsidDel="00000000" w:rsidR="00000000" w:rsidRPr="00000000">
                    <w:rPr>
                      <w:rFonts w:ascii="Montserrat" w:cs="Montserrat" w:eastAsia="Montserrat" w:hAnsi="Montserrat"/>
                      <w:color w:val="1155cc"/>
                      <w:u w:val="single"/>
                      <w:rtl w:val="0"/>
                    </w:rPr>
                    <w:t xml:space="preserve">link </w:t>
                  </w:r>
                </w:hyperlink>
                <w:r w:rsidDel="00000000" w:rsidR="00000000" w:rsidRPr="00000000">
                  <w:rPr>
                    <w:rtl w:val="0"/>
                  </w:rPr>
                </w:r>
              </w:p>
              <w:p w:rsidR="00000000" w:rsidDel="00000000" w:rsidP="00000000" w:rsidRDefault="00000000" w:rsidRPr="00000000" w14:paraId="000013D6">
                <w:pPr>
                  <w:widowControl w:val="0"/>
                  <w:numPr>
                    <w:ilvl w:val="0"/>
                    <w:numId w:val="20"/>
                  </w:numPr>
                  <w:spacing w:line="360" w:lineRule="auto"/>
                  <w:ind w:left="420"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5 lợi ích khi đầu tư chứng chỉ quỹ trên MoMo: </w:t>
                </w:r>
                <w:hyperlink r:id="rId160">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3D7">
                <w:pPr>
                  <w:widowControl w:val="0"/>
                  <w:numPr>
                    <w:ilvl w:val="0"/>
                    <w:numId w:val="20"/>
                  </w:numPr>
                  <w:spacing w:line="360" w:lineRule="auto"/>
                  <w:ind w:left="420"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Cách thức sinh lời từ Chứng chỉ quỹ: </w:t>
                </w:r>
                <w:hyperlink r:id="rId161">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3D8">
                <w:pPr>
                  <w:widowControl w:val="0"/>
                  <w:numPr>
                    <w:ilvl w:val="0"/>
                    <w:numId w:val="20"/>
                  </w:numPr>
                  <w:spacing w:line="360" w:lineRule="auto"/>
                  <w:ind w:left="420"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Loại hình đầu tư an toàn, minh bạch: </w:t>
                </w:r>
                <w:hyperlink r:id="rId162">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3D9">
                <w:pPr>
                  <w:widowControl w:val="0"/>
                  <w:numPr>
                    <w:ilvl w:val="0"/>
                    <w:numId w:val="20"/>
                  </w:numPr>
                  <w:spacing w:line="360" w:lineRule="auto"/>
                  <w:ind w:left="420"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Hướng dẫn gửi phản hồi về sản phẩm: </w:t>
                </w:r>
                <w:hyperlink r:id="rId163">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DA">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4867275"/>
                      <wp:effectExtent b="0" l="0" r="0" t="0"/>
                      <wp:docPr id="98" name="image83.png"/>
                      <a:graphic>
                        <a:graphicData uri="http://schemas.openxmlformats.org/drawingml/2006/picture">
                          <pic:pic>
                            <pic:nvPicPr>
                              <pic:cNvPr id="0" name="image83.png"/>
                              <pic:cNvPicPr preferRelativeResize="0"/>
                            </pic:nvPicPr>
                            <pic:blipFill>
                              <a:blip r:embed="rId164"/>
                              <a:srcRect b="0" l="0" r="0" t="53503"/>
                              <a:stretch>
                                <a:fillRect/>
                              </a:stretch>
                            </pic:blipFill>
                            <pic:spPr>
                              <a:xfrm>
                                <a:off x="0" y="0"/>
                                <a:ext cx="2438400" cy="48672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DB">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Tiện 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3DC">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mục:</w:t>
                </w:r>
              </w:p>
              <w:p w:rsidR="00000000" w:rsidDel="00000000" w:rsidP="00000000" w:rsidRDefault="00000000" w:rsidRPr="00000000" w14:paraId="000013DD">
                <w:pPr>
                  <w:widowControl w:val="0"/>
                  <w:numPr>
                    <w:ilvl w:val="0"/>
                    <w:numId w:val="10"/>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Cộng đồng đầu tư:</w:t>
                </w:r>
              </w:p>
              <w:p w:rsidR="00000000" w:rsidDel="00000000" w:rsidP="00000000" w:rsidRDefault="00000000" w:rsidRPr="00000000" w14:paraId="000013DE">
                <w:pPr>
                  <w:widowControl w:val="0"/>
                  <w:numPr>
                    <w:ilvl w:val="0"/>
                    <w:numId w:val="10"/>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Cẩm nang:</w:t>
                </w:r>
              </w:p>
              <w:p w:rsidR="00000000" w:rsidDel="00000000" w:rsidP="00000000" w:rsidRDefault="00000000" w:rsidRPr="00000000" w14:paraId="000013DF">
                <w:pPr>
                  <w:widowControl w:val="0"/>
                  <w:numPr>
                    <w:ilvl w:val="0"/>
                    <w:numId w:val="10"/>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Hướng dẫn gửi phản hồi: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E0">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1">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Có thể bạn quan tâm</w:t>
                </w:r>
              </w:p>
            </w:tc>
            <w:tc>
              <w:tcPr>
                <w:shd w:fill="auto" w:val="clear"/>
                <w:tcMar>
                  <w:top w:w="100.0" w:type="dxa"/>
                  <w:left w:w="100.0" w:type="dxa"/>
                  <w:bottom w:w="100.0" w:type="dxa"/>
                  <w:right w:w="100.0" w:type="dxa"/>
                </w:tcMar>
                <w:vAlign w:val="top"/>
              </w:tcPr>
              <w:p w:rsidR="00000000" w:rsidDel="00000000" w:rsidP="00000000" w:rsidRDefault="00000000" w:rsidRPr="00000000" w14:paraId="000013E2">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Tiêu đề section: Có thể bạn quan tâm.</w:t>
                </w:r>
              </w:p>
              <w:p w:rsidR="00000000" w:rsidDel="00000000" w:rsidP="00000000" w:rsidRDefault="00000000" w:rsidRPr="00000000" w14:paraId="000013E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đề xuất: Thẻ hiển thị dạng card ngang, gồm:</w:t>
                </w:r>
              </w:p>
              <w:p w:rsidR="00000000" w:rsidDel="00000000" w:rsidP="00000000" w:rsidRDefault="00000000" w:rsidRPr="00000000" w14:paraId="000013E4">
                <w:pPr>
                  <w:widowControl w:val="0"/>
                  <w:numPr>
                    <w:ilvl w:val="0"/>
                    <w:numId w:val="85"/>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Banner hình ảnh</w:t>
                </w:r>
              </w:p>
              <w:p w:rsidR="00000000" w:rsidDel="00000000" w:rsidP="00000000" w:rsidRDefault="00000000" w:rsidRPr="00000000" w14:paraId="000013E5">
                <w:pPr>
                  <w:widowControl w:val="0"/>
                  <w:numPr>
                    <w:ilvl w:val="0"/>
                    <w:numId w:val="85"/>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Mô tả (ví dụ: Thanh toán hóa đơn...)</w:t>
                </w:r>
              </w:p>
              <w:p w:rsidR="00000000" w:rsidDel="00000000" w:rsidP="00000000" w:rsidRDefault="00000000" w:rsidRPr="00000000" w14:paraId="000013E6">
                <w:pPr>
                  <w:widowControl w:val="0"/>
                  <w:numPr>
                    <w:ilvl w:val="0"/>
                    <w:numId w:val="85"/>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CTA: Xem thêm.</w:t>
                </w:r>
              </w:p>
              <w:p w:rsidR="00000000" w:rsidDel="00000000" w:rsidP="00000000" w:rsidRDefault="00000000" w:rsidRPr="00000000" w14:paraId="000013E7">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sẽ define sau.</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Bảng tin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bài viết mới nhất, có gắn tag “Cộng đồng đầu tư”, hoặc “Kiến thức đầu tư”, hoặc “Chứng khoán CV”.</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after="0" w:before="0" w:line="240" w:lineRule="auto"/>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Gồm 5 tab:</w:t>
                </w:r>
              </w:p>
              <w:p w:rsidR="00000000" w:rsidDel="00000000" w:rsidP="00000000" w:rsidRDefault="00000000" w:rsidRPr="00000000" w14:paraId="000013EE">
                <w:pPr>
                  <w:widowControl w:val="0"/>
                  <w:numPr>
                    <w:ilvl w:val="0"/>
                    <w:numId w:val="88"/>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Trang chủ (được chọn, màu hồng)</w:t>
                </w:r>
              </w:p>
              <w:p w:rsidR="00000000" w:rsidDel="00000000" w:rsidP="00000000" w:rsidRDefault="00000000" w:rsidRPr="00000000" w14:paraId="000013EF">
                <w:pPr>
                  <w:widowControl w:val="0"/>
                  <w:numPr>
                    <w:ilvl w:val="0"/>
                    <w:numId w:val="88"/>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Quỹ của tôi</w:t>
                </w:r>
              </w:p>
              <w:p w:rsidR="00000000" w:rsidDel="00000000" w:rsidP="00000000" w:rsidRDefault="00000000" w:rsidRPr="00000000" w14:paraId="000013F0">
                <w:pPr>
                  <w:widowControl w:val="0"/>
                  <w:numPr>
                    <w:ilvl w:val="0"/>
                    <w:numId w:val="88"/>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Lịch sử</w:t>
                </w:r>
              </w:p>
              <w:p w:rsidR="00000000" w:rsidDel="00000000" w:rsidP="00000000" w:rsidRDefault="00000000" w:rsidRPr="00000000" w14:paraId="000013F1">
                <w:pPr>
                  <w:widowControl w:val="0"/>
                  <w:numPr>
                    <w:ilvl w:val="0"/>
                    <w:numId w:val="88"/>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Cộng đồng</w:t>
                </w:r>
              </w:p>
              <w:p w:rsidR="00000000" w:rsidDel="00000000" w:rsidP="00000000" w:rsidRDefault="00000000" w:rsidRPr="00000000" w14:paraId="000013F2">
                <w:pPr>
                  <w:widowControl w:val="0"/>
                  <w:numPr>
                    <w:ilvl w:val="0"/>
                    <w:numId w:val="88"/>
                  </w:numPr>
                  <w:spacing w:line="360" w:lineRule="auto"/>
                  <w:ind w:left="425.1968503937013" w:right="135.35433070866134"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Tiện ích</w:t>
                </w:r>
              </w:p>
            </w:tc>
          </w:tr>
        </w:tbl>
      </w:sdtContent>
    </w:sdt>
    <w:p w:rsidR="00000000" w:rsidDel="00000000" w:rsidP="00000000" w:rsidRDefault="00000000" w:rsidRPr="00000000" w14:paraId="000013F3">
      <w:pPr>
        <w:pStyle w:val="Heading1"/>
        <w:ind w:left="0" w:firstLine="0"/>
        <w:rPr/>
      </w:pPr>
      <w:bookmarkStart w:colFirst="0" w:colLast="0" w:name="_heading=h.9rmy111raidk" w:id="242"/>
      <w:bookmarkEnd w:id="242"/>
      <w:r w:rsidDel="00000000" w:rsidR="00000000" w:rsidRPr="00000000">
        <w:rPr>
          <w:rtl w:val="0"/>
        </w:rPr>
      </w:r>
    </w:p>
    <w:p w:rsidR="00000000" w:rsidDel="00000000" w:rsidP="00000000" w:rsidRDefault="00000000" w:rsidRPr="00000000" w14:paraId="000013F4">
      <w:pPr>
        <w:pStyle w:val="Heading4"/>
        <w:numPr>
          <w:ilvl w:val="2"/>
          <w:numId w:val="75"/>
        </w:numPr>
        <w:ind w:left="708.6614173228347" w:hanging="150"/>
        <w:rPr/>
      </w:pPr>
      <w:bookmarkStart w:colFirst="0" w:colLast="0" w:name="_heading=h.u7y1313mlk9e" w:id="243"/>
      <w:bookmarkEnd w:id="243"/>
      <w:r w:rsidDel="00000000" w:rsidR="00000000" w:rsidRPr="00000000">
        <w:rPr>
          <w:rtl w:val="0"/>
        </w:rPr>
        <w:t xml:space="preserve">Scr: Trang chủ (khám phá đầu tư)</w:t>
      </w:r>
    </w:p>
    <w:sdt>
      <w:sdtPr>
        <w:lock w:val="contentLocked"/>
        <w:id w:val="524196036"/>
        <w:tag w:val="goog_rdk_121"/>
      </w:sdtPr>
      <w:sdtContent>
        <w:tbl>
          <w:tblPr>
            <w:tblStyle w:val="Table125"/>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5">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F6">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F8">
                <w:pPr>
                  <w:widowControl w:val="0"/>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38400" cy="4711941"/>
                      <wp:effectExtent b="0" l="0" r="0" t="0"/>
                      <wp:docPr id="45" name="image33.png"/>
                      <a:graphic>
                        <a:graphicData uri="http://schemas.openxmlformats.org/drawingml/2006/picture">
                          <pic:pic>
                            <pic:nvPicPr>
                              <pic:cNvPr id="0" name="image33.png"/>
                              <pic:cNvPicPr preferRelativeResize="0"/>
                            </pic:nvPicPr>
                            <pic:blipFill>
                              <a:blip r:embed="rId164"/>
                              <a:srcRect b="54987" l="0" r="0" t="0"/>
                              <a:stretch>
                                <a:fillRect/>
                              </a:stretch>
                            </pic:blipFill>
                            <pic:spPr>
                              <a:xfrm>
                                <a:off x="0" y="0"/>
                                <a:ext cx="2438400" cy="4711941"/>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F9">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Hiển thị khi user truy cập mini app Chứng chỉ quỹ, và không có tài sản (tài sản =0 và tiền </w:t>
                </w:r>
                <w:r w:rsidDel="00000000" w:rsidR="00000000" w:rsidRPr="00000000">
                  <w:rPr>
                    <w:rFonts w:ascii="Montserrat" w:cs="Montserrat" w:eastAsia="Montserrat" w:hAnsi="Montserrat"/>
                    <w:rtl w:val="0"/>
                  </w:rPr>
                  <w:t xml:space="preserve">mua</w:t>
                </w:r>
                <w:r w:rsidDel="00000000" w:rsidR="00000000" w:rsidRPr="00000000">
                  <w:rPr>
                    <w:rFonts w:ascii="Montserrat" w:cs="Montserrat" w:eastAsia="Montserrat" w:hAnsi="Montserrat"/>
                    <w:rtl w:val="0"/>
                  </w:rPr>
                  <w:t xml:space="preserve"> chờ khớp =0)</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F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C">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widowControl w:val="0"/>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FE">
                <w:pPr>
                  <w:widowControl w:val="0"/>
                  <w:ind w:left="0" w:firstLine="0"/>
                  <w:rPr>
                    <w:rFonts w:ascii="Montserrat" w:cs="Montserrat" w:eastAsia="Montserrat" w:hAnsi="Montserrat"/>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00">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Chứng chỉ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0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0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Ảnh bìa</w:t>
                </w:r>
              </w:p>
            </w:tc>
            <w:tc>
              <w:tcPr>
                <w:shd w:fill="auto" w:val="clear"/>
                <w:tcMar>
                  <w:top w:w="100.0" w:type="dxa"/>
                  <w:left w:w="100.0" w:type="dxa"/>
                  <w:bottom w:w="100.0" w:type="dxa"/>
                  <w:right w:w="100.0" w:type="dxa"/>
                </w:tcMar>
                <w:vAlign w:val="top"/>
              </w:tcPr>
              <w:p w:rsidR="00000000" w:rsidDel="00000000" w:rsidP="00000000" w:rsidRDefault="00000000" w:rsidRPr="00000000" w14:paraId="00001403">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04">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05">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khám phá đầu tư</w:t>
                </w:r>
              </w:p>
            </w:tc>
            <w:tc>
              <w:tcPr>
                <w:shd w:fill="auto" w:val="clear"/>
                <w:tcMar>
                  <w:top w:w="100.0" w:type="dxa"/>
                  <w:left w:w="100.0" w:type="dxa"/>
                  <w:bottom w:w="100.0" w:type="dxa"/>
                  <w:right w:w="100.0" w:type="dxa"/>
                </w:tcMar>
                <w:vAlign w:val="top"/>
              </w:tcPr>
              <w:p w:rsidR="00000000" w:rsidDel="00000000" w:rsidP="00000000" w:rsidRDefault="00000000" w:rsidRPr="00000000" w14:paraId="00001406">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Khi click, hiển thị màn hình Danh sách quỹ.</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07">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08">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Top quỹ tăng trưởng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09">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danh sách 5 quỹ có % So với đầu năm cao nhất. </w:t>
                </w:r>
              </w:p>
              <w:p w:rsidR="00000000" w:rsidDel="00000000" w:rsidP="00000000" w:rsidRDefault="00000000" w:rsidRPr="00000000" w14:paraId="0000140A">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xem thêm item quỹ tại màn hình </w:t>
                </w:r>
                <w:hyperlink w:anchor="_heading=h.fj6ie5aqce7y">
                  <w:r w:rsidDel="00000000" w:rsidR="00000000" w:rsidRPr="00000000">
                    <w:rPr>
                      <w:rFonts w:ascii="Montserrat" w:cs="Montserrat" w:eastAsia="Montserrat" w:hAnsi="Montserrat"/>
                      <w:color w:val="1155cc"/>
                      <w:u w:val="single"/>
                      <w:rtl w:val="0"/>
                    </w:rPr>
                    <w:t xml:space="preserve">Danh sách quỹ.</w:t>
                  </w:r>
                </w:hyperlink>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0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0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Khám phá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140D">
                <w:pPr>
                  <w:widowControl w:val="0"/>
                  <w:numPr>
                    <w:ilvl w:val="0"/>
                    <w:numId w:val="9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Heading: Khám phá dịch vụ</w:t>
                </w:r>
              </w:p>
              <w:p w:rsidR="00000000" w:rsidDel="00000000" w:rsidP="00000000" w:rsidRDefault="00000000" w:rsidRPr="00000000" w14:paraId="0000140E">
                <w:pPr>
                  <w:widowControl w:val="0"/>
                  <w:numPr>
                    <w:ilvl w:val="0"/>
                    <w:numId w:val="9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Logo: Logo Sàn Đầu Tư</w:t>
                </w:r>
              </w:p>
              <w:p w:rsidR="00000000" w:rsidDel="00000000" w:rsidP="00000000" w:rsidRDefault="00000000" w:rsidRPr="00000000" w14:paraId="0000140F">
                <w:pPr>
                  <w:widowControl w:val="0"/>
                  <w:numPr>
                    <w:ilvl w:val="0"/>
                    <w:numId w:val="9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Title: Sàn Đầu Tư</w:t>
                </w:r>
              </w:p>
              <w:p w:rsidR="00000000" w:rsidDel="00000000" w:rsidP="00000000" w:rsidRDefault="00000000" w:rsidRPr="00000000" w14:paraId="00001410">
                <w:pPr>
                  <w:widowControl w:val="0"/>
                  <w:numPr>
                    <w:ilvl w:val="0"/>
                    <w:numId w:val="9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Content: Nơi quản lý tài sản tiết kiệm - đầu tư và xác định khẩu vị rủi ro.</w:t>
                </w:r>
              </w:p>
              <w:p w:rsidR="00000000" w:rsidDel="00000000" w:rsidP="00000000" w:rsidRDefault="00000000" w:rsidRPr="00000000" w14:paraId="00001411">
                <w:pPr>
                  <w:widowControl w:val="0"/>
                  <w:numPr>
                    <w:ilvl w:val="0"/>
                    <w:numId w:val="94"/>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component: truy cập Sàn Đầu Tư</w:t>
                </w:r>
              </w:p>
              <w:p w:rsidR="00000000" w:rsidDel="00000000" w:rsidP="00000000" w:rsidRDefault="00000000" w:rsidRPr="00000000" w14:paraId="00001412">
                <w:pPr>
                  <w:widowControl w:val="0"/>
                  <w:spacing w:line="360" w:lineRule="auto"/>
                  <w:ind w:left="0" w:right="135.35433070866134" w:firstLine="0"/>
                  <w:jc w:val="both"/>
                  <w:rPr>
                    <w:rFonts w:ascii="Montserrat" w:cs="Montserrat" w:eastAsia="Montserrat" w:hAnsi="Montserrat"/>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13">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14">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Tìm hiểu về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415">
                <w:pPr>
                  <w:widowControl w:val="0"/>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bài viết:</w:t>
                </w:r>
              </w:p>
              <w:p w:rsidR="00000000" w:rsidDel="00000000" w:rsidP="00000000" w:rsidRDefault="00000000" w:rsidRPr="00000000" w14:paraId="00001416">
                <w:pPr>
                  <w:widowControl w:val="0"/>
                  <w:numPr>
                    <w:ilvl w:val="0"/>
                    <w:numId w:val="20"/>
                  </w:numPr>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Đầu tư đơn giản với chứng chỉ quỹ: </w:t>
                </w:r>
                <w:hyperlink r:id="rId165">
                  <w:r w:rsidDel="00000000" w:rsidR="00000000" w:rsidRPr="00000000">
                    <w:rPr>
                      <w:rFonts w:ascii="Montserrat" w:cs="Montserrat" w:eastAsia="Montserrat" w:hAnsi="Montserrat"/>
                      <w:color w:val="1155cc"/>
                      <w:u w:val="single"/>
                      <w:rtl w:val="0"/>
                    </w:rPr>
                    <w:t xml:space="preserve">link </w:t>
                  </w:r>
                </w:hyperlink>
                <w:r w:rsidDel="00000000" w:rsidR="00000000" w:rsidRPr="00000000">
                  <w:rPr>
                    <w:rtl w:val="0"/>
                  </w:rPr>
                </w:r>
              </w:p>
              <w:p w:rsidR="00000000" w:rsidDel="00000000" w:rsidP="00000000" w:rsidRDefault="00000000" w:rsidRPr="00000000" w14:paraId="00001417">
                <w:pPr>
                  <w:widowControl w:val="0"/>
                  <w:numPr>
                    <w:ilvl w:val="0"/>
                    <w:numId w:val="20"/>
                  </w:numPr>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5 lợi ích khi đầu tư chứng chỉ quỹ trên MoMo: </w:t>
                </w:r>
                <w:hyperlink r:id="rId166">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418">
                <w:pPr>
                  <w:widowControl w:val="0"/>
                  <w:numPr>
                    <w:ilvl w:val="0"/>
                    <w:numId w:val="20"/>
                  </w:numPr>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Cách thức sinh lời từ Chứng chỉ quỹ: </w:t>
                </w:r>
                <w:hyperlink r:id="rId167">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419">
                <w:pPr>
                  <w:widowControl w:val="0"/>
                  <w:numPr>
                    <w:ilvl w:val="0"/>
                    <w:numId w:val="20"/>
                  </w:numPr>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Loại hình đầu tư an toàn, minh bạch: </w:t>
                </w:r>
                <w:hyperlink r:id="rId168">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p w:rsidR="00000000" w:rsidDel="00000000" w:rsidP="00000000" w:rsidRDefault="00000000" w:rsidRPr="00000000" w14:paraId="0000141A">
                <w:pPr>
                  <w:widowControl w:val="0"/>
                  <w:numPr>
                    <w:ilvl w:val="0"/>
                    <w:numId w:val="20"/>
                  </w:numPr>
                  <w:spacing w:line="360" w:lineRule="auto"/>
                  <w:ind w:left="420"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Hướng dẫn gửi phản hồi về sản phẩm: </w:t>
                </w:r>
                <w:hyperlink r:id="rId169">
                  <w:r w:rsidDel="00000000" w:rsidR="00000000" w:rsidRPr="00000000">
                    <w:rPr>
                      <w:rFonts w:ascii="Montserrat" w:cs="Montserrat" w:eastAsia="Montserrat" w:hAnsi="Montserrat"/>
                      <w:color w:val="1155cc"/>
                      <w:u w:val="single"/>
                      <w:rtl w:val="0"/>
                    </w:rPr>
                    <w:t xml:space="preserve">link</w:t>
                  </w:r>
                </w:hyperlink>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B">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1C">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Tiện 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141D">
                <w:pPr>
                  <w:widowControl w:val="0"/>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các mục:</w:t>
                </w:r>
              </w:p>
              <w:p w:rsidR="00000000" w:rsidDel="00000000" w:rsidP="00000000" w:rsidRDefault="00000000" w:rsidRPr="00000000" w14:paraId="0000141E">
                <w:pPr>
                  <w:widowControl w:val="0"/>
                  <w:numPr>
                    <w:ilvl w:val="0"/>
                    <w:numId w:val="10"/>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Cộng đồng đầu tư:</w:t>
                </w:r>
              </w:p>
              <w:p w:rsidR="00000000" w:rsidDel="00000000" w:rsidP="00000000" w:rsidRDefault="00000000" w:rsidRPr="00000000" w14:paraId="0000141F">
                <w:pPr>
                  <w:widowControl w:val="0"/>
                  <w:numPr>
                    <w:ilvl w:val="0"/>
                    <w:numId w:val="10"/>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Cẩm nang:</w:t>
                </w:r>
              </w:p>
              <w:p w:rsidR="00000000" w:rsidDel="00000000" w:rsidP="00000000" w:rsidRDefault="00000000" w:rsidRPr="00000000" w14:paraId="00001420">
                <w:pPr>
                  <w:widowControl w:val="0"/>
                  <w:numPr>
                    <w:ilvl w:val="0"/>
                    <w:numId w:val="10"/>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Hướng dẫn gửi phản hồi:</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1">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2">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Block Có thể bạn quan tâm</w:t>
                </w:r>
              </w:p>
            </w:tc>
            <w:tc>
              <w:tcPr>
                <w:shd w:fill="auto" w:val="clear"/>
                <w:tcMar>
                  <w:top w:w="100.0" w:type="dxa"/>
                  <w:left w:w="100.0" w:type="dxa"/>
                  <w:bottom w:w="100.0" w:type="dxa"/>
                  <w:right w:w="100.0" w:type="dxa"/>
                </w:tcMar>
                <w:vAlign w:val="top"/>
              </w:tcPr>
              <w:p w:rsidR="00000000" w:rsidDel="00000000" w:rsidP="00000000" w:rsidRDefault="00000000" w:rsidRPr="00000000" w14:paraId="00001423">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Tiêu đề section: Có thể bạn quan tâm.</w:t>
                </w:r>
              </w:p>
              <w:p w:rsidR="00000000" w:rsidDel="00000000" w:rsidP="00000000" w:rsidRDefault="00000000" w:rsidRPr="00000000" w14:paraId="00001424">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Danh sách đề xuất: Thẻ hiển thị dạng card ngang, gồm:</w:t>
                </w:r>
              </w:p>
              <w:p w:rsidR="00000000" w:rsidDel="00000000" w:rsidP="00000000" w:rsidRDefault="00000000" w:rsidRPr="00000000" w14:paraId="00001425">
                <w:pPr>
                  <w:widowControl w:val="0"/>
                  <w:numPr>
                    <w:ilvl w:val="0"/>
                    <w:numId w:val="85"/>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Banner hình ảnh</w:t>
                </w:r>
              </w:p>
              <w:p w:rsidR="00000000" w:rsidDel="00000000" w:rsidP="00000000" w:rsidRDefault="00000000" w:rsidRPr="00000000" w14:paraId="00001426">
                <w:pPr>
                  <w:widowControl w:val="0"/>
                  <w:numPr>
                    <w:ilvl w:val="0"/>
                    <w:numId w:val="85"/>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Mô tả (ví dụ: Thanh toán hóa đơn...)</w:t>
                </w:r>
              </w:p>
              <w:p w:rsidR="00000000" w:rsidDel="00000000" w:rsidP="00000000" w:rsidRDefault="00000000" w:rsidRPr="00000000" w14:paraId="00001427">
                <w:pPr>
                  <w:widowControl w:val="0"/>
                  <w:numPr>
                    <w:ilvl w:val="0"/>
                    <w:numId w:val="85"/>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CTA: Xem thêm.</w:t>
                </w:r>
              </w:p>
              <w:p w:rsidR="00000000" w:rsidDel="00000000" w:rsidP="00000000" w:rsidRDefault="00000000" w:rsidRPr="00000000" w14:paraId="00001428">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Chi tiết sẽ define sau.</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9">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A">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Bảng tin Chứng chỉ quỹ</w:t>
                </w:r>
              </w:p>
            </w:tc>
            <w:tc>
              <w:tcPr>
                <w:shd w:fill="auto" w:val="clear"/>
                <w:tcMar>
                  <w:top w:w="100.0" w:type="dxa"/>
                  <w:left w:w="100.0" w:type="dxa"/>
                  <w:bottom w:w="100.0" w:type="dxa"/>
                  <w:right w:w="100.0" w:type="dxa"/>
                </w:tcMar>
                <w:vAlign w:val="top"/>
              </w:tcPr>
              <w:p w:rsidR="00000000" w:rsidDel="00000000" w:rsidP="00000000" w:rsidRDefault="00000000" w:rsidRPr="00000000" w14:paraId="0000142B">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Hiển thị bài viết mới nhất, có gắn tag “Cộng đồng đầu tư”, hoặc “Kiến thức đầu tư”, hoặc “Chứng khoán CV”.</w:t>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C">
                <w:pPr>
                  <w:widowControl w:val="0"/>
                  <w:ind w:left="0" w:firstLine="0"/>
                  <w:rPr>
                    <w:rFonts w:ascii="Montserrat" w:cs="Montserrat" w:eastAsia="Montserrat" w:hAnsi="Montserra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D">
                <w:pPr>
                  <w:widowControl w:val="0"/>
                  <w:spacing w:line="360"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Thanh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2E">
                <w:pPr>
                  <w:widowControl w:val="0"/>
                  <w:spacing w:line="360" w:lineRule="auto"/>
                  <w:ind w:left="0" w:right="135.35433070866134"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Gồm 5 tab:</w:t>
                </w:r>
              </w:p>
              <w:p w:rsidR="00000000" w:rsidDel="00000000" w:rsidP="00000000" w:rsidRDefault="00000000" w:rsidRPr="00000000" w14:paraId="0000142F">
                <w:pPr>
                  <w:widowControl w:val="0"/>
                  <w:numPr>
                    <w:ilvl w:val="0"/>
                    <w:numId w:val="88"/>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Trang chủ (được chọn, màu hồng)</w:t>
                </w:r>
              </w:p>
              <w:p w:rsidR="00000000" w:rsidDel="00000000" w:rsidP="00000000" w:rsidRDefault="00000000" w:rsidRPr="00000000" w14:paraId="00001430">
                <w:pPr>
                  <w:widowControl w:val="0"/>
                  <w:numPr>
                    <w:ilvl w:val="0"/>
                    <w:numId w:val="88"/>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Quỹ của tôi</w:t>
                </w:r>
              </w:p>
              <w:p w:rsidR="00000000" w:rsidDel="00000000" w:rsidP="00000000" w:rsidRDefault="00000000" w:rsidRPr="00000000" w14:paraId="00001431">
                <w:pPr>
                  <w:widowControl w:val="0"/>
                  <w:numPr>
                    <w:ilvl w:val="0"/>
                    <w:numId w:val="88"/>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Lịch sử</w:t>
                </w:r>
              </w:p>
              <w:p w:rsidR="00000000" w:rsidDel="00000000" w:rsidP="00000000" w:rsidRDefault="00000000" w:rsidRPr="00000000" w14:paraId="00001432">
                <w:pPr>
                  <w:widowControl w:val="0"/>
                  <w:numPr>
                    <w:ilvl w:val="0"/>
                    <w:numId w:val="88"/>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Cộng đồng</w:t>
                </w:r>
              </w:p>
              <w:p w:rsidR="00000000" w:rsidDel="00000000" w:rsidP="00000000" w:rsidRDefault="00000000" w:rsidRPr="00000000" w14:paraId="00001433">
                <w:pPr>
                  <w:widowControl w:val="0"/>
                  <w:numPr>
                    <w:ilvl w:val="0"/>
                    <w:numId w:val="88"/>
                  </w:numPr>
                  <w:spacing w:line="360" w:lineRule="auto"/>
                  <w:ind w:left="425.1968503937013" w:right="135.35433070866134"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Tiện ích</w:t>
                </w:r>
              </w:p>
            </w:tc>
          </w:tr>
        </w:tbl>
      </w:sdtContent>
    </w:sdt>
    <w:p w:rsidR="00000000" w:rsidDel="00000000" w:rsidP="00000000" w:rsidRDefault="00000000" w:rsidRPr="00000000" w14:paraId="00001434">
      <w:pPr>
        <w:pStyle w:val="Heading1"/>
        <w:spacing w:before="200" w:lineRule="auto"/>
        <w:ind w:left="0" w:firstLine="0"/>
        <w:rPr>
          <w:rFonts w:ascii="Montserrat" w:cs="Montserrat" w:eastAsia="Montserrat" w:hAnsi="Montserrat"/>
        </w:rPr>
      </w:pPr>
      <w:bookmarkStart w:colFirst="0" w:colLast="0" w:name="_heading=h.rfo1isvjgfrg" w:id="244"/>
      <w:bookmarkEnd w:id="244"/>
      <w:r w:rsidDel="00000000" w:rsidR="00000000" w:rsidRPr="00000000">
        <w:br w:type="page"/>
      </w:r>
      <w:r w:rsidDel="00000000" w:rsidR="00000000" w:rsidRPr="00000000">
        <w:rPr>
          <w:rtl w:val="0"/>
        </w:rPr>
      </w:r>
    </w:p>
    <w:p w:rsidR="00000000" w:rsidDel="00000000" w:rsidP="00000000" w:rsidRDefault="00000000" w:rsidRPr="00000000" w14:paraId="00001435">
      <w:pPr>
        <w:pStyle w:val="Heading1"/>
        <w:numPr>
          <w:ilvl w:val="0"/>
          <w:numId w:val="75"/>
        </w:numPr>
        <w:spacing w:after="0" w:afterAutospacing="0" w:before="200" w:lineRule="auto"/>
        <w:ind w:left="850.3937007874017" w:hanging="360"/>
        <w:rPr>
          <w:rFonts w:ascii="Montserrat" w:cs="Montserrat" w:eastAsia="Montserrat" w:hAnsi="Montserrat"/>
        </w:rPr>
      </w:pPr>
      <w:bookmarkStart w:colFirst="0" w:colLast="0" w:name="_heading=h.8ml3nevy2e0m" w:id="245"/>
      <w:bookmarkEnd w:id="245"/>
      <w:r w:rsidDel="00000000" w:rsidR="00000000" w:rsidRPr="00000000">
        <w:rPr>
          <w:rFonts w:ascii="Montserrat" w:cs="Montserrat" w:eastAsia="Montserrat" w:hAnsi="Montserrat"/>
          <w:rtl w:val="0"/>
        </w:rPr>
        <w:t xml:space="preserve">Nghiệp vụ: Bảo trì</w:t>
      </w:r>
    </w:p>
    <w:p w:rsidR="00000000" w:rsidDel="00000000" w:rsidP="00000000" w:rsidRDefault="00000000" w:rsidRPr="00000000" w14:paraId="00001436">
      <w:pPr>
        <w:pStyle w:val="Heading3"/>
        <w:numPr>
          <w:ilvl w:val="1"/>
          <w:numId w:val="75"/>
        </w:numPr>
        <w:spacing w:before="0" w:beforeAutospacing="0"/>
        <w:ind w:left="992.1259842519685" w:hanging="360"/>
        <w:rPr/>
      </w:pPr>
      <w:bookmarkStart w:colFirst="0" w:colLast="0" w:name="_heading=h.qf5ua04e46ro" w:id="246"/>
      <w:bookmarkEnd w:id="246"/>
      <w:r w:rsidDel="00000000" w:rsidR="00000000" w:rsidRPr="00000000">
        <w:rPr>
          <w:rtl w:val="0"/>
        </w:rPr>
        <w:t xml:space="preserve">Quy trình</w:t>
      </w:r>
    </w:p>
    <w:p w:rsidR="00000000" w:rsidDel="00000000" w:rsidP="00000000" w:rsidRDefault="00000000" w:rsidRPr="00000000" w14:paraId="00001437">
      <w:pPr>
        <w:ind w:left="0" w:firstLine="0"/>
        <w:rPr/>
      </w:pPr>
      <w:r w:rsidDel="00000000" w:rsidR="00000000" w:rsidRPr="00000000">
        <w:rPr/>
        <w:drawing>
          <wp:inline distB="114300" distT="114300" distL="114300" distR="114300">
            <wp:extent cx="5731200" cy="5892800"/>
            <wp:effectExtent b="0" l="0" r="0" t="0"/>
            <wp:docPr id="128" name="image114.png"/>
            <a:graphic>
              <a:graphicData uri="http://schemas.openxmlformats.org/drawingml/2006/picture">
                <pic:pic>
                  <pic:nvPicPr>
                    <pic:cNvPr id="0" name="image114.png"/>
                    <pic:cNvPicPr preferRelativeResize="0"/>
                  </pic:nvPicPr>
                  <pic:blipFill>
                    <a:blip r:embed="rId170"/>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1438">
      <w:pPr>
        <w:pStyle w:val="Heading3"/>
        <w:numPr>
          <w:ilvl w:val="1"/>
          <w:numId w:val="75"/>
        </w:numPr>
        <w:ind w:left="992.1259842519685" w:hanging="360"/>
      </w:pPr>
      <w:bookmarkStart w:colFirst="0" w:colLast="0" w:name="_heading=h.xqkvgd8vanni" w:id="247"/>
      <w:bookmarkEnd w:id="247"/>
      <w:r w:rsidDel="00000000" w:rsidR="00000000" w:rsidRPr="00000000">
        <w:rPr>
          <w:rtl w:val="0"/>
        </w:rPr>
        <w:t xml:space="preserve">Các tính năng bị chặn khi bảo trì</w:t>
      </w:r>
    </w:p>
    <w:p w:rsidR="00000000" w:rsidDel="00000000" w:rsidP="00000000" w:rsidRDefault="00000000" w:rsidRPr="00000000" w14:paraId="00001439">
      <w:pPr>
        <w:spacing w:line="360" w:lineRule="auto"/>
        <w:ind w:left="0" w:firstLine="0"/>
        <w:rPr/>
      </w:pPr>
      <w:sdt>
        <w:sdtPr>
          <w:id w:val="1413142029"/>
          <w:tag w:val="goog_rdk_122"/>
        </w:sdtPr>
        <w:sdtContent>
          <w:commentRangeStart w:id="27"/>
        </w:sdtContent>
      </w:sdt>
      <w:r w:rsidDel="00000000" w:rsidR="00000000" w:rsidRPr="00000000">
        <w:rPr>
          <w:rtl w:val="0"/>
        </w:rPr>
        <w:t xml:space="preserve">Trong thời gian bảo trì, không cho phép user thực hiện trên app các tính năng sau:</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143A">
      <w:pPr>
        <w:numPr>
          <w:ilvl w:val="0"/>
          <w:numId w:val="125"/>
        </w:numPr>
        <w:spacing w:line="360" w:lineRule="auto"/>
        <w:ind w:left="720" w:hanging="360"/>
        <w:rPr>
          <w:u w:val="none"/>
        </w:rPr>
      </w:pPr>
      <w:r w:rsidDel="00000000" w:rsidR="00000000" w:rsidRPr="00000000">
        <w:rPr>
          <w:rtl w:val="0"/>
        </w:rPr>
        <w:t xml:space="preserve">Mở tài khoản.</w:t>
      </w:r>
    </w:p>
    <w:p w:rsidR="00000000" w:rsidDel="00000000" w:rsidP="00000000" w:rsidRDefault="00000000" w:rsidRPr="00000000" w14:paraId="0000143B">
      <w:pPr>
        <w:numPr>
          <w:ilvl w:val="0"/>
          <w:numId w:val="125"/>
        </w:numPr>
        <w:spacing w:line="360" w:lineRule="auto"/>
        <w:ind w:left="720" w:hanging="360"/>
        <w:rPr>
          <w:u w:val="none"/>
        </w:rPr>
      </w:pPr>
      <w:r w:rsidDel="00000000" w:rsidR="00000000" w:rsidRPr="00000000">
        <w:rPr>
          <w:rtl w:val="0"/>
        </w:rPr>
        <w:t xml:space="preserve">Đặt lệnh mua</w:t>
      </w:r>
    </w:p>
    <w:p w:rsidR="00000000" w:rsidDel="00000000" w:rsidP="00000000" w:rsidRDefault="00000000" w:rsidRPr="00000000" w14:paraId="0000143C">
      <w:pPr>
        <w:numPr>
          <w:ilvl w:val="0"/>
          <w:numId w:val="125"/>
        </w:numPr>
        <w:spacing w:line="360" w:lineRule="auto"/>
        <w:ind w:left="720" w:hanging="360"/>
        <w:rPr>
          <w:u w:val="none"/>
        </w:rPr>
      </w:pPr>
      <w:r w:rsidDel="00000000" w:rsidR="00000000" w:rsidRPr="00000000">
        <w:rPr>
          <w:rtl w:val="0"/>
        </w:rPr>
        <w:t xml:space="preserve">Hủy lệnh mua</w:t>
      </w:r>
    </w:p>
    <w:p w:rsidR="00000000" w:rsidDel="00000000" w:rsidP="00000000" w:rsidRDefault="00000000" w:rsidRPr="00000000" w14:paraId="0000143D">
      <w:pPr>
        <w:numPr>
          <w:ilvl w:val="0"/>
          <w:numId w:val="125"/>
        </w:numPr>
        <w:spacing w:line="360" w:lineRule="auto"/>
        <w:ind w:left="720" w:hanging="360"/>
        <w:rPr>
          <w:u w:val="none"/>
        </w:rPr>
      </w:pPr>
      <w:r w:rsidDel="00000000" w:rsidR="00000000" w:rsidRPr="00000000">
        <w:rPr>
          <w:rtl w:val="0"/>
        </w:rPr>
        <w:t xml:space="preserve">Đặt lệnh bán</w:t>
      </w:r>
    </w:p>
    <w:p w:rsidR="00000000" w:rsidDel="00000000" w:rsidP="00000000" w:rsidRDefault="00000000" w:rsidRPr="00000000" w14:paraId="0000143E">
      <w:pPr>
        <w:numPr>
          <w:ilvl w:val="0"/>
          <w:numId w:val="125"/>
        </w:numPr>
        <w:spacing w:after="0" w:afterAutospacing="0" w:line="360" w:lineRule="auto"/>
        <w:ind w:left="720" w:hanging="360"/>
        <w:rPr>
          <w:u w:val="none"/>
        </w:rPr>
      </w:pPr>
      <w:r w:rsidDel="00000000" w:rsidR="00000000" w:rsidRPr="00000000">
        <w:rPr>
          <w:rtl w:val="0"/>
        </w:rPr>
        <w:t xml:space="preserve">Hủy lệnh bán.</w:t>
      </w:r>
    </w:p>
    <w:p w:rsidR="00000000" w:rsidDel="00000000" w:rsidP="00000000" w:rsidRDefault="00000000" w:rsidRPr="00000000" w14:paraId="0000143F">
      <w:pPr>
        <w:pStyle w:val="Heading3"/>
        <w:numPr>
          <w:ilvl w:val="1"/>
          <w:numId w:val="75"/>
        </w:numPr>
        <w:spacing w:before="0" w:beforeAutospacing="0"/>
        <w:ind w:left="992.1259842519685" w:hanging="360"/>
        <w:rPr/>
      </w:pPr>
      <w:bookmarkStart w:colFirst="0" w:colLast="0" w:name="_heading=h.curpjam8il7j" w:id="248"/>
      <w:bookmarkEnd w:id="248"/>
      <w:r w:rsidDel="00000000" w:rsidR="00000000" w:rsidRPr="00000000">
        <w:rPr>
          <w:rtl w:val="0"/>
        </w:rPr>
        <w:t xml:space="preserve">Mô tả chi tiết</w:t>
      </w:r>
    </w:p>
    <w:p w:rsidR="00000000" w:rsidDel="00000000" w:rsidP="00000000" w:rsidRDefault="00000000" w:rsidRPr="00000000" w14:paraId="00001440">
      <w:pPr>
        <w:ind w:left="992.1259842519685" w:firstLine="0"/>
        <w:rPr>
          <w:b w:val="1"/>
        </w:rPr>
      </w:pPr>
      <w:r w:rsidDel="00000000" w:rsidR="00000000" w:rsidRPr="00000000">
        <w:rPr>
          <w:b w:val="1"/>
          <w:rtl w:val="0"/>
        </w:rPr>
        <w:t xml:space="preserve">Link wireframe: </w:t>
      </w:r>
      <w:hyperlink r:id="rId171">
        <w:r w:rsidDel="00000000" w:rsidR="00000000" w:rsidRPr="00000000">
          <w:rPr>
            <w:b w:val="1"/>
            <w:color w:val="0000ee"/>
            <w:u w:val="single"/>
            <w:rtl w:val="0"/>
          </w:rPr>
          <w:t xml:space="preserve">Figma</w:t>
        </w:r>
      </w:hyperlink>
      <w:r w:rsidDel="00000000" w:rsidR="00000000" w:rsidRPr="00000000">
        <w:rPr>
          <w:rtl w:val="0"/>
        </w:rPr>
      </w:r>
    </w:p>
    <w:p w:rsidR="00000000" w:rsidDel="00000000" w:rsidP="00000000" w:rsidRDefault="00000000" w:rsidRPr="00000000" w14:paraId="00001441">
      <w:pPr>
        <w:pStyle w:val="Heading4"/>
        <w:numPr>
          <w:ilvl w:val="2"/>
          <w:numId w:val="75"/>
        </w:numPr>
        <w:ind w:left="708.6614173228347" w:hanging="150"/>
        <w:rPr/>
      </w:pPr>
      <w:bookmarkStart w:colFirst="0" w:colLast="0" w:name="_heading=h.ueixl9o62nqd" w:id="249"/>
      <w:bookmarkEnd w:id="249"/>
      <w:r w:rsidDel="00000000" w:rsidR="00000000" w:rsidRPr="00000000">
        <w:rPr>
          <w:rtl w:val="0"/>
        </w:rPr>
        <w:t xml:space="preserve">Banner bảo trì toàn hệ thống</w:t>
      </w:r>
    </w:p>
    <w:sdt>
      <w:sdtPr>
        <w:lock w:val="contentLocked"/>
        <w:id w:val="910130962"/>
        <w:tag w:val="goog_rdk_123"/>
      </w:sdtPr>
      <w:sdtContent>
        <w:tbl>
          <w:tblPr>
            <w:tblStyle w:val="Table126"/>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2">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43">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rPr/>
                </w:pPr>
                <w:r w:rsidDel="00000000" w:rsidR="00000000" w:rsidRPr="00000000">
                  <w:rPr/>
                  <w:drawing>
                    <wp:inline distB="114300" distT="114300" distL="114300" distR="114300">
                      <wp:extent cx="2438400" cy="596900"/>
                      <wp:effectExtent b="0" l="0" r="0" t="0"/>
                      <wp:docPr id="118" name="image105.png"/>
                      <a:graphic>
                        <a:graphicData uri="http://schemas.openxmlformats.org/drawingml/2006/picture">
                          <pic:pic>
                            <pic:nvPicPr>
                              <pic:cNvPr id="0" name="image105.png"/>
                              <pic:cNvPicPr preferRelativeResize="0"/>
                            </pic:nvPicPr>
                            <pic:blipFill>
                              <a:blip r:embed="rId172"/>
                              <a:srcRect b="0" l="0" r="0" t="0"/>
                              <a:stretch>
                                <a:fillRect/>
                              </a:stretch>
                            </pic:blipFill>
                            <pic:spPr>
                              <a:xfrm>
                                <a:off x="0" y="0"/>
                                <a:ext cx="2438400" cy="596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46">
                <w:pPr>
                  <w:widowControl w:val="0"/>
                  <w:spacing w:line="360" w:lineRule="auto"/>
                  <w:rPr/>
                </w:pPr>
                <w:r w:rsidDel="00000000" w:rsidR="00000000" w:rsidRPr="00000000">
                  <w:rPr>
                    <w:rtl w:val="0"/>
                  </w:rPr>
                  <w:t xml:space="preserve">Hiển thị ở màn hình Trang chủ khi hệ thống thực hiện bảo trì.</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4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9">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4B">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4D">
                <w:pPr>
                  <w:widowControl w:val="0"/>
                  <w:spacing w:line="360" w:lineRule="auto"/>
                  <w:rPr/>
                </w:pPr>
                <w:r w:rsidDel="00000000" w:rsidR="00000000" w:rsidRPr="00000000">
                  <w:rPr>
                    <w:rtl w:val="0"/>
                  </w:rPr>
                  <w:t xml:space="preserve">Thông báo bảo trì hệ thống</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4E">
                <w:pPr>
                  <w:widowControl w:val="0"/>
                  <w:rPr/>
                </w:pPr>
                <w:r w:rsidDel="00000000" w:rsidR="00000000" w:rsidRPr="00000000">
                  <w:rPr/>
                  <w:drawing>
                    <wp:inline distB="114300" distT="114300" distL="114300" distR="114300">
                      <wp:extent cx="2438400" cy="723900"/>
                      <wp:effectExtent b="0" l="0" r="0" t="0"/>
                      <wp:docPr id="46"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24384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F">
                <w:pPr>
                  <w:widowControl w:val="0"/>
                  <w:spacing w:line="360" w:lineRule="auto"/>
                  <w:rPr/>
                </w:pPr>
                <w:r w:rsidDel="00000000" w:rsidR="00000000" w:rsidRPr="00000000">
                  <w:rPr>
                    <w:rtl w:val="0"/>
                  </w:rPr>
                  <w:t xml:space="preserve">Phụ đề</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50">
                <w:pPr>
                  <w:widowControl w:val="0"/>
                  <w:numPr>
                    <w:ilvl w:val="0"/>
                    <w:numId w:val="73"/>
                  </w:numPr>
                  <w:spacing w:line="360" w:lineRule="auto"/>
                  <w:ind w:left="283.4645669291342" w:right="135.35433070866134" w:hanging="360"/>
                  <w:rPr>
                    <w:u w:val="none"/>
                  </w:rPr>
                </w:pPr>
                <w:r w:rsidDel="00000000" w:rsidR="00000000" w:rsidRPr="00000000">
                  <w:rPr>
                    <w:b w:val="1"/>
                    <w:rtl w:val="0"/>
                  </w:rPr>
                  <w:t xml:space="preserve">Đối với user chưa có tài sản:</w:t>
                </w:r>
                <w:r w:rsidDel="00000000" w:rsidR="00000000" w:rsidRPr="00000000">
                  <w:rPr>
                    <w:rtl w:val="0"/>
                  </w:rPr>
                  <w:t xml:space="preserve"> Dự kiến từ hh:mm dd/mm/yyyy đến hh:mm dd/mm/yyyy. </w:t>
                </w:r>
              </w:p>
              <w:p w:rsidR="00000000" w:rsidDel="00000000" w:rsidP="00000000" w:rsidRDefault="00000000" w:rsidRPr="00000000" w14:paraId="00001451">
                <w:pPr>
                  <w:widowControl w:val="0"/>
                  <w:numPr>
                    <w:ilvl w:val="0"/>
                    <w:numId w:val="73"/>
                  </w:numPr>
                  <w:spacing w:line="360" w:lineRule="auto"/>
                  <w:ind w:left="283.4645669291342" w:right="135.35433070866134" w:hanging="360"/>
                  <w:rPr>
                    <w:u w:val="none"/>
                  </w:rPr>
                </w:pPr>
                <w:r w:rsidDel="00000000" w:rsidR="00000000" w:rsidRPr="00000000">
                  <w:rPr>
                    <w:b w:val="1"/>
                    <w:rtl w:val="0"/>
                  </w:rPr>
                  <w:t xml:space="preserve">Đối với user đã có tài sản:</w:t>
                </w:r>
                <w:r w:rsidDel="00000000" w:rsidR="00000000" w:rsidRPr="00000000">
                  <w:rPr>
                    <w:rtl w:val="0"/>
                  </w:rPr>
                  <w:t xml:space="preserve"> Dự kiến từ hh:mm dd/mm/yyyy đến hh:mm dd/mm/yyyy. Tài sản và lợi nhuận của bạn vẫn được đảm bảo.</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5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53">
                <w:pPr>
                  <w:widowControl w:val="0"/>
                  <w:spacing w:line="360" w:lineRule="auto"/>
                  <w:rPr/>
                </w:pPr>
                <w:r w:rsidDel="00000000" w:rsidR="00000000" w:rsidRPr="00000000">
                  <w:rPr>
                    <w:rtl w:val="0"/>
                  </w:rPr>
                  <w:t xml:space="preserve">Textlink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1454">
                <w:pPr>
                  <w:widowControl w:val="0"/>
                  <w:spacing w:line="360" w:lineRule="auto"/>
                  <w:ind w:right="135.35433070866134"/>
                  <w:jc w:val="both"/>
                  <w:rPr/>
                </w:pPr>
                <w:r w:rsidDel="00000000" w:rsidR="00000000" w:rsidRPr="00000000">
                  <w:rPr>
                    <w:rtl w:val="0"/>
                  </w:rPr>
                  <w:t xml:space="preserve">Xem chi tiết</w:t>
                </w:r>
              </w:p>
              <w:p w:rsidR="00000000" w:rsidDel="00000000" w:rsidP="00000000" w:rsidRDefault="00000000" w:rsidRPr="00000000" w14:paraId="00001455">
                <w:pPr>
                  <w:widowControl w:val="0"/>
                  <w:spacing w:line="360" w:lineRule="auto"/>
                  <w:ind w:right="135.35433070866134"/>
                  <w:jc w:val="both"/>
                  <w:rPr/>
                </w:pPr>
                <w:r w:rsidDel="00000000" w:rsidR="00000000" w:rsidRPr="00000000">
                  <w:rPr>
                    <w:rtl w:val="0"/>
                  </w:rPr>
                  <w:t xml:space="preserve">Khi click hiển thị bottomsheet Thông tin bảo trì.</w:t>
                </w:r>
              </w:p>
            </w:tc>
          </w:tr>
        </w:tbl>
      </w:sdtContent>
    </w:sdt>
    <w:p w:rsidR="00000000" w:rsidDel="00000000" w:rsidP="00000000" w:rsidRDefault="00000000" w:rsidRPr="00000000" w14:paraId="00001456">
      <w:pPr>
        <w:pStyle w:val="Heading3"/>
        <w:ind w:left="0" w:firstLine="0"/>
        <w:rPr/>
      </w:pPr>
      <w:bookmarkStart w:colFirst="0" w:colLast="0" w:name="_heading=h.6wh6sokm4814" w:id="250"/>
      <w:bookmarkEnd w:id="250"/>
      <w:r w:rsidDel="00000000" w:rsidR="00000000" w:rsidRPr="00000000">
        <w:br w:type="page"/>
      </w:r>
      <w:r w:rsidDel="00000000" w:rsidR="00000000" w:rsidRPr="00000000">
        <w:rPr>
          <w:rtl w:val="0"/>
        </w:rPr>
      </w:r>
    </w:p>
    <w:p w:rsidR="00000000" w:rsidDel="00000000" w:rsidP="00000000" w:rsidRDefault="00000000" w:rsidRPr="00000000" w14:paraId="00001457">
      <w:pPr>
        <w:pStyle w:val="Heading4"/>
        <w:numPr>
          <w:ilvl w:val="2"/>
          <w:numId w:val="75"/>
        </w:numPr>
        <w:ind w:left="708.6614173228347" w:hanging="150"/>
        <w:rPr/>
      </w:pPr>
      <w:bookmarkStart w:colFirst="0" w:colLast="0" w:name="_heading=h.rva2ddglgpsq" w:id="251"/>
      <w:bookmarkEnd w:id="251"/>
      <w:r w:rsidDel="00000000" w:rsidR="00000000" w:rsidRPr="00000000">
        <w:rPr>
          <w:rtl w:val="0"/>
        </w:rPr>
        <w:t xml:space="preserve">Bottomsheet Thông tin bảo trì</w:t>
      </w:r>
    </w:p>
    <w:sdt>
      <w:sdtPr>
        <w:lock w:val="contentLocked"/>
        <w:id w:val="2050512137"/>
        <w:tag w:val="goog_rdk_124"/>
      </w:sdtPr>
      <w:sdtContent>
        <w:tbl>
          <w:tblPr>
            <w:tblStyle w:val="Table127"/>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8">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59">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5B">
                <w:pPr>
                  <w:widowControl w:val="0"/>
                  <w:rPr/>
                </w:pPr>
                <w:r w:rsidDel="00000000" w:rsidR="00000000" w:rsidRPr="00000000">
                  <w:rPr/>
                  <w:drawing>
                    <wp:inline distB="114300" distT="114300" distL="114300" distR="114300">
                      <wp:extent cx="2438400" cy="3263900"/>
                      <wp:effectExtent b="0" l="0" r="0" t="0"/>
                      <wp:docPr id="50" name="image59.png"/>
                      <a:graphic>
                        <a:graphicData uri="http://schemas.openxmlformats.org/drawingml/2006/picture">
                          <pic:pic>
                            <pic:nvPicPr>
                              <pic:cNvPr id="0" name="image59.png"/>
                              <pic:cNvPicPr preferRelativeResize="0"/>
                            </pic:nvPicPr>
                            <pic:blipFill>
                              <a:blip r:embed="rId174"/>
                              <a:srcRect b="0" l="0" r="0" t="0"/>
                              <a:stretch>
                                <a:fillRect/>
                              </a:stretch>
                            </pic:blipFill>
                            <pic:spPr>
                              <a:xfrm>
                                <a:off x="0" y="0"/>
                                <a:ext cx="2438400" cy="32639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5C">
                <w:pPr>
                  <w:widowControl w:val="0"/>
                  <w:spacing w:line="360" w:lineRule="auto"/>
                  <w:rPr/>
                </w:pPr>
                <w:r w:rsidDel="00000000" w:rsidR="00000000" w:rsidRPr="00000000">
                  <w:rPr>
                    <w:rtl w:val="0"/>
                  </w:rPr>
                  <w:t xml:space="preserve">Hiển thị khi chọn “Xem chi tiết” ở Banner bảo trì toàn hệ thống.</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5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5F">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60">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61">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2">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63">
                <w:pPr>
                  <w:widowControl w:val="0"/>
                  <w:spacing w:line="360" w:lineRule="auto"/>
                  <w:rPr/>
                </w:pPr>
                <w:r w:rsidDel="00000000" w:rsidR="00000000" w:rsidRPr="00000000">
                  <w:rPr>
                    <w:rtl w:val="0"/>
                  </w:rPr>
                  <w:t xml:space="preserve">Thông tin bảo trì</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6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5">
                <w:pPr>
                  <w:widowControl w:val="0"/>
                  <w:spacing w:line="360" w:lineRule="auto"/>
                  <w:rPr/>
                </w:pPr>
                <w:r w:rsidDel="00000000" w:rsidR="00000000" w:rsidRPr="00000000">
                  <w:rPr>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66">
                <w:pPr>
                  <w:widowControl w:val="0"/>
                  <w:spacing w:line="360" w:lineRule="auto"/>
                  <w:ind w:left="0" w:right="135.35433070866134" w:firstLine="0"/>
                  <w:rPr/>
                </w:pPr>
                <w:r w:rsidDel="00000000" w:rsidR="00000000" w:rsidRPr="00000000">
                  <w:rPr>
                    <w:rtl w:val="0"/>
                  </w:rPr>
                  <w:t xml:space="preserve">Thời gian bảo trì dự kiến từ 22:00 - 26/06/2025 đến 09:00 - 27/06/2025.</w:t>
                </w:r>
              </w:p>
              <w:p w:rsidR="00000000" w:rsidDel="00000000" w:rsidP="00000000" w:rsidRDefault="00000000" w:rsidRPr="00000000" w14:paraId="00001467">
                <w:pPr>
                  <w:widowControl w:val="0"/>
                  <w:numPr>
                    <w:ilvl w:val="0"/>
                    <w:numId w:val="73"/>
                  </w:numPr>
                  <w:spacing w:line="360" w:lineRule="auto"/>
                  <w:ind w:left="283.4645669291342" w:right="135.35433070866134" w:hanging="360"/>
                  <w:rPr/>
                </w:pPr>
                <w:r w:rsidDel="00000000" w:rsidR="00000000" w:rsidRPr="00000000">
                  <w:rPr>
                    <w:rtl w:val="0"/>
                  </w:rPr>
                  <w:t xml:space="preserve">Bạn tạm thời sẽ không thể mở tài khoản và thực hiện giao dịch.</w:t>
                </w:r>
              </w:p>
              <w:p w:rsidR="00000000" w:rsidDel="00000000" w:rsidP="00000000" w:rsidRDefault="00000000" w:rsidRPr="00000000" w14:paraId="00001468">
                <w:pPr>
                  <w:widowControl w:val="0"/>
                  <w:numPr>
                    <w:ilvl w:val="0"/>
                    <w:numId w:val="73"/>
                  </w:numPr>
                  <w:spacing w:line="360" w:lineRule="auto"/>
                  <w:ind w:left="283.4645669291342" w:right="135.35433070866134" w:hanging="360"/>
                  <w:rPr/>
                </w:pPr>
                <w:r w:rsidDel="00000000" w:rsidR="00000000" w:rsidRPr="00000000">
                  <w:rPr>
                    <w:rtl w:val="0"/>
                  </w:rPr>
                  <w:t xml:space="preserve">Tài sản và các lệnh đã đặt vẫn được hệ thống ghi nhận và xử lý đầy đủ.</w:t>
                </w:r>
              </w:p>
              <w:p w:rsidR="00000000" w:rsidDel="00000000" w:rsidP="00000000" w:rsidRDefault="00000000" w:rsidRPr="00000000" w14:paraId="00001469">
                <w:pPr>
                  <w:widowControl w:val="0"/>
                  <w:spacing w:line="360" w:lineRule="auto"/>
                  <w:ind w:left="0" w:right="135.35433070866134" w:firstLine="0"/>
                  <w:rPr/>
                </w:pPr>
                <w:r w:rsidDel="00000000" w:rsidR="00000000" w:rsidRPr="00000000">
                  <w:rPr>
                    <w:rtl w:val="0"/>
                  </w:rPr>
                  <w:t xml:space="preserve">Hẹn gặp lại sau khi bảo trì hoàn tất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6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B">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widowControl w:val="0"/>
                  <w:spacing w:line="360" w:lineRule="auto"/>
                  <w:ind w:right="135.35433070866134"/>
                  <w:jc w:val="both"/>
                  <w:rPr/>
                </w:pPr>
                <w:r w:rsidDel="00000000" w:rsidR="00000000" w:rsidRPr="00000000">
                  <w:rPr>
                    <w:rtl w:val="0"/>
                  </w:rPr>
                  <w:t xml:space="preserve">Đã hiểu</w:t>
                </w:r>
              </w:p>
              <w:p w:rsidR="00000000" w:rsidDel="00000000" w:rsidP="00000000" w:rsidRDefault="00000000" w:rsidRPr="00000000" w14:paraId="0000146D">
                <w:pPr>
                  <w:widowControl w:val="0"/>
                  <w:spacing w:line="360" w:lineRule="auto"/>
                  <w:ind w:right="135.35433070866134"/>
                  <w:jc w:val="both"/>
                  <w:rPr/>
                </w:pPr>
                <w:r w:rsidDel="00000000" w:rsidR="00000000" w:rsidRPr="00000000">
                  <w:rPr>
                    <w:rtl w:val="0"/>
                  </w:rPr>
                  <w:t xml:space="preserve">Khi click, ẩn bottomsheet.</w:t>
                </w:r>
              </w:p>
            </w:tc>
          </w:tr>
        </w:tbl>
      </w:sdtContent>
    </w:sdt>
    <w:p w:rsidR="00000000" w:rsidDel="00000000" w:rsidP="00000000" w:rsidRDefault="00000000" w:rsidRPr="00000000" w14:paraId="0000146E">
      <w:pPr>
        <w:pStyle w:val="Heading3"/>
        <w:ind w:left="0" w:firstLine="0"/>
        <w:rPr/>
      </w:pPr>
      <w:bookmarkStart w:colFirst="0" w:colLast="0" w:name="_heading=h.1d8mix06n65" w:id="252"/>
      <w:bookmarkEnd w:id="252"/>
      <w:r w:rsidDel="00000000" w:rsidR="00000000" w:rsidRPr="00000000">
        <w:br w:type="page"/>
      </w:r>
      <w:r w:rsidDel="00000000" w:rsidR="00000000" w:rsidRPr="00000000">
        <w:rPr>
          <w:rtl w:val="0"/>
        </w:rPr>
      </w:r>
    </w:p>
    <w:p w:rsidR="00000000" w:rsidDel="00000000" w:rsidP="00000000" w:rsidRDefault="00000000" w:rsidRPr="00000000" w14:paraId="0000146F">
      <w:pPr>
        <w:pStyle w:val="Heading4"/>
        <w:numPr>
          <w:ilvl w:val="2"/>
          <w:numId w:val="75"/>
        </w:numPr>
        <w:ind w:left="708.6614173228347" w:hanging="150"/>
        <w:rPr/>
      </w:pPr>
      <w:bookmarkStart w:colFirst="0" w:colLast="0" w:name="_heading=h.77hfm1gx5x1f" w:id="253"/>
      <w:bookmarkEnd w:id="253"/>
      <w:r w:rsidDel="00000000" w:rsidR="00000000" w:rsidRPr="00000000">
        <w:rPr>
          <w:rtl w:val="0"/>
        </w:rPr>
        <w:t xml:space="preserve">Popup Hệ thống bảo trì</w:t>
      </w:r>
    </w:p>
    <w:sdt>
      <w:sdtPr>
        <w:lock w:val="contentLocked"/>
        <w:id w:val="-1412668325"/>
        <w:tag w:val="goog_rdk_126"/>
      </w:sdtPr>
      <w:sdtContent>
        <w:tbl>
          <w:tblPr>
            <w:tblStyle w:val="Table128"/>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905"/>
            <w:gridCol w:w="3075"/>
            <w:tblGridChange w:id="0">
              <w:tblGrid>
                <w:gridCol w:w="4050"/>
                <w:gridCol w:w="1905"/>
                <w:gridCol w:w="307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0">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71">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73">
                <w:pPr>
                  <w:widowControl w:val="0"/>
                  <w:rPr/>
                </w:pPr>
                <w:r w:rsidDel="00000000" w:rsidR="00000000" w:rsidRPr="00000000">
                  <w:rPr/>
                  <w:drawing>
                    <wp:inline distB="114300" distT="114300" distL="114300" distR="114300">
                      <wp:extent cx="2438400" cy="2527300"/>
                      <wp:effectExtent b="0" l="0" r="0" t="0"/>
                      <wp:docPr id="66" name="image56.png"/>
                      <a:graphic>
                        <a:graphicData uri="http://schemas.openxmlformats.org/drawingml/2006/picture">
                          <pic:pic>
                            <pic:nvPicPr>
                              <pic:cNvPr id="0" name="image56.png"/>
                              <pic:cNvPicPr preferRelativeResize="0"/>
                            </pic:nvPicPr>
                            <pic:blipFill>
                              <a:blip r:embed="rId175"/>
                              <a:srcRect b="0" l="0" r="0" t="0"/>
                              <a:stretch>
                                <a:fillRect/>
                              </a:stretch>
                            </pic:blipFill>
                            <pic:spPr>
                              <a:xfrm>
                                <a:off x="0" y="0"/>
                                <a:ext cx="2438400" cy="2527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74">
                <w:pPr>
                  <w:widowControl w:val="0"/>
                  <w:spacing w:line="360" w:lineRule="auto"/>
                  <w:rPr/>
                </w:pPr>
                <w:r w:rsidDel="00000000" w:rsidR="00000000" w:rsidRPr="00000000">
                  <w:rPr>
                    <w:rtl w:val="0"/>
                  </w:rPr>
                  <w:t xml:space="preserve">Hiển thị khi user chọn các action Mua/Bán/Hủy lệnh/Mở tài khoản.</w:t>
                </w:r>
              </w:p>
              <w:p w:rsidR="00000000" w:rsidDel="00000000" w:rsidP="00000000" w:rsidRDefault="00000000" w:rsidRPr="00000000" w14:paraId="00001475">
                <w:pPr>
                  <w:widowControl w:val="0"/>
                  <w:spacing w:line="360" w:lineRule="auto"/>
                  <w:rPr/>
                </w:pPr>
                <w:sdt>
                  <w:sdtPr>
                    <w:id w:val="984108486"/>
                    <w:tag w:val="goog_rdk_125"/>
                  </w:sdtPr>
                  <w:sdtContent>
                    <w:commentRangeStart w:id="28"/>
                  </w:sdtContent>
                </w:sdt>
                <w:r w:rsidDel="00000000" w:rsidR="00000000" w:rsidRPr="00000000">
                  <w:rPr>
                    <w:rtl w:val="0"/>
                  </w:rPr>
                  <w:t xml:space="preserve">Danh sách entry point:</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1476">
                <w:pPr>
                  <w:widowControl w:val="0"/>
                  <w:numPr>
                    <w:ilvl w:val="0"/>
                    <w:numId w:val="128"/>
                  </w:numPr>
                  <w:spacing w:line="360" w:lineRule="auto"/>
                  <w:ind w:left="720" w:hanging="360"/>
                  <w:rPr>
                    <w:u w:val="none"/>
                  </w:rPr>
                </w:pPr>
                <w:r w:rsidDel="00000000" w:rsidR="00000000" w:rsidRPr="00000000">
                  <w:rPr>
                    <w:rtl w:val="0"/>
                  </w:rPr>
                  <w:t xml:space="preserve">Quỹ Của tôi: CTA Mua, Bán</w:t>
                </w:r>
              </w:p>
              <w:p w:rsidR="00000000" w:rsidDel="00000000" w:rsidP="00000000" w:rsidRDefault="00000000" w:rsidRPr="00000000" w14:paraId="00001477">
                <w:pPr>
                  <w:widowControl w:val="0"/>
                  <w:numPr>
                    <w:ilvl w:val="0"/>
                    <w:numId w:val="128"/>
                  </w:numPr>
                  <w:spacing w:line="360" w:lineRule="auto"/>
                  <w:ind w:left="720" w:hanging="360"/>
                  <w:rPr>
                    <w:u w:val="none"/>
                  </w:rPr>
                </w:pPr>
                <w:r w:rsidDel="00000000" w:rsidR="00000000" w:rsidRPr="00000000">
                  <w:rPr>
                    <w:rtl w:val="0"/>
                  </w:rPr>
                  <w:t xml:space="preserve">Chi tiết quỹ: CTA Mua, Bán, Mở tài khoản</w:t>
                </w:r>
              </w:p>
              <w:p w:rsidR="00000000" w:rsidDel="00000000" w:rsidP="00000000" w:rsidRDefault="00000000" w:rsidRPr="00000000" w14:paraId="00001478">
                <w:pPr>
                  <w:widowControl w:val="0"/>
                  <w:numPr>
                    <w:ilvl w:val="0"/>
                    <w:numId w:val="128"/>
                  </w:numPr>
                  <w:spacing w:line="360" w:lineRule="auto"/>
                  <w:ind w:left="720" w:hanging="360"/>
                  <w:rPr>
                    <w:u w:val="none"/>
                  </w:rPr>
                </w:pPr>
                <w:r w:rsidDel="00000000" w:rsidR="00000000" w:rsidRPr="00000000">
                  <w:rPr>
                    <w:rtl w:val="0"/>
                  </w:rPr>
                  <w:t xml:space="preserve">Quản lý    tài khoản: CTA Đăng ký, Cập nhật ngay.</w:t>
                </w:r>
              </w:p>
              <w:p w:rsidR="00000000" w:rsidDel="00000000" w:rsidP="00000000" w:rsidRDefault="00000000" w:rsidRPr="00000000" w14:paraId="00001479">
                <w:pPr>
                  <w:widowControl w:val="0"/>
                  <w:numPr>
                    <w:ilvl w:val="0"/>
                    <w:numId w:val="128"/>
                  </w:numPr>
                  <w:spacing w:line="360" w:lineRule="auto"/>
                  <w:ind w:left="720" w:hanging="360"/>
                  <w:rPr>
                    <w:u w:val="none"/>
                  </w:rPr>
                </w:pPr>
                <w:r w:rsidDel="00000000" w:rsidR="00000000" w:rsidRPr="00000000">
                  <w:rPr>
                    <w:rtl w:val="0"/>
                  </w:rPr>
                  <w:t xml:space="preserve">Chi tiết lệnh: CTA Hủy lệnh (Mua/Bán)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7B">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7C">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7D">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7E">
                <w:pPr>
                  <w:widowControl w:val="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7F">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80">
                <w:pPr>
                  <w:widowControl w:val="0"/>
                  <w:spacing w:line="360" w:lineRule="auto"/>
                  <w:rPr/>
                </w:pPr>
                <w:r w:rsidDel="00000000" w:rsidR="00000000" w:rsidRPr="00000000">
                  <w:rPr>
                    <w:rtl w:val="0"/>
                  </w:rPr>
                  <w:t xml:space="preserve">Hệ thống bảo trì</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81">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82">
                <w:pPr>
                  <w:widowControl w:val="0"/>
                  <w:spacing w:line="360" w:lineRule="auto"/>
                  <w:rPr/>
                </w:pPr>
                <w:r w:rsidDel="00000000" w:rsidR="00000000" w:rsidRPr="00000000">
                  <w:rPr>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83">
                <w:pPr>
                  <w:widowControl w:val="0"/>
                  <w:spacing w:line="360" w:lineRule="auto"/>
                  <w:ind w:right="135.35433070866134"/>
                  <w:rPr/>
                </w:pPr>
                <w:r w:rsidDel="00000000" w:rsidR="00000000" w:rsidRPr="00000000">
                  <w:rPr>
                    <w:rtl w:val="0"/>
                  </w:rPr>
                  <w:t xml:space="preserve">Hiện tại hệ thống đang bảo trì đến hh:mm dd/mm/yyyy. Bạn tạm thời sẽ không thể mở tài khoản và thực hiện giao dịch. Quay lại sau khi bảo trì hoàn tất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84">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85">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486">
                <w:pPr>
                  <w:widowControl w:val="0"/>
                  <w:spacing w:line="360" w:lineRule="auto"/>
                  <w:ind w:right="135.35433070866134"/>
                  <w:jc w:val="both"/>
                  <w:rPr/>
                </w:pPr>
                <w:r w:rsidDel="00000000" w:rsidR="00000000" w:rsidRPr="00000000">
                  <w:rPr>
                    <w:rtl w:val="0"/>
                  </w:rPr>
                  <w:t xml:space="preserve">Đã hiểu</w:t>
                </w:r>
              </w:p>
              <w:p w:rsidR="00000000" w:rsidDel="00000000" w:rsidP="00000000" w:rsidRDefault="00000000" w:rsidRPr="00000000" w14:paraId="00001487">
                <w:pPr>
                  <w:widowControl w:val="0"/>
                  <w:spacing w:line="360" w:lineRule="auto"/>
                  <w:ind w:right="135.35433070866134"/>
                  <w:jc w:val="both"/>
                  <w:rPr/>
                </w:pPr>
                <w:r w:rsidDel="00000000" w:rsidR="00000000" w:rsidRPr="00000000">
                  <w:rPr>
                    <w:rtl w:val="0"/>
                  </w:rPr>
                  <w:t xml:space="preserve">Khi click, ẩn popup.</w:t>
                </w:r>
              </w:p>
            </w:tc>
          </w:tr>
        </w:tbl>
      </w:sdtContent>
    </w:sdt>
    <w:p w:rsidR="00000000" w:rsidDel="00000000" w:rsidP="00000000" w:rsidRDefault="00000000" w:rsidRPr="00000000" w14:paraId="00001488">
      <w:pPr>
        <w:pStyle w:val="Heading1"/>
        <w:spacing w:before="200" w:lineRule="auto"/>
        <w:ind w:left="0" w:firstLine="0"/>
        <w:rPr/>
      </w:pPr>
      <w:bookmarkStart w:colFirst="0" w:colLast="0" w:name="_heading=h.z1hy9zzcyzvz" w:id="254"/>
      <w:bookmarkEnd w:id="254"/>
      <w:r w:rsidDel="00000000" w:rsidR="00000000" w:rsidRPr="00000000">
        <w:rPr>
          <w:rtl w:val="0"/>
        </w:rPr>
      </w:r>
    </w:p>
    <w:p w:rsidR="00000000" w:rsidDel="00000000" w:rsidP="00000000" w:rsidRDefault="00000000" w:rsidRPr="00000000" w14:paraId="00001489">
      <w:pPr>
        <w:pStyle w:val="Heading1"/>
        <w:numPr>
          <w:ilvl w:val="0"/>
          <w:numId w:val="75"/>
        </w:numPr>
        <w:spacing w:after="0" w:afterAutospacing="0" w:before="200" w:lineRule="auto"/>
        <w:ind w:left="850.3937007874017" w:hanging="360"/>
        <w:rPr>
          <w:rFonts w:ascii="Montserrat" w:cs="Montserrat" w:eastAsia="Montserrat" w:hAnsi="Montserrat"/>
        </w:rPr>
      </w:pPr>
      <w:bookmarkStart w:colFirst="0" w:colLast="0" w:name="_heading=h.3lhphgra1io0" w:id="255"/>
      <w:bookmarkEnd w:id="255"/>
      <w:r w:rsidDel="00000000" w:rsidR="00000000" w:rsidRPr="00000000">
        <w:rPr>
          <w:rFonts w:ascii="Montserrat" w:cs="Montserrat" w:eastAsia="Montserrat" w:hAnsi="Montserrat"/>
          <w:rtl w:val="0"/>
        </w:rPr>
        <w:t xml:space="preserve">Nghiệp vụ: Đăng ký Smart OTP</w:t>
      </w:r>
    </w:p>
    <w:p w:rsidR="00000000" w:rsidDel="00000000" w:rsidP="00000000" w:rsidRDefault="00000000" w:rsidRPr="00000000" w14:paraId="0000148A">
      <w:pPr>
        <w:pStyle w:val="Heading3"/>
        <w:numPr>
          <w:ilvl w:val="1"/>
          <w:numId w:val="75"/>
        </w:numPr>
        <w:spacing w:before="0" w:beforeAutospacing="0"/>
        <w:ind w:left="992.1259842519685" w:hanging="360"/>
        <w:rPr>
          <w:rFonts w:ascii="Montserrat" w:cs="Montserrat" w:eastAsia="Montserrat" w:hAnsi="Montserrat"/>
          <w:color w:val="000000"/>
          <w:sz w:val="20"/>
          <w:szCs w:val="20"/>
        </w:rPr>
      </w:pPr>
      <w:bookmarkStart w:colFirst="0" w:colLast="0" w:name="_heading=h.gtc57ierkkyo" w:id="256"/>
      <w:bookmarkEnd w:id="256"/>
      <w:r w:rsidDel="00000000" w:rsidR="00000000" w:rsidRPr="00000000">
        <w:rPr>
          <w:rtl w:val="0"/>
        </w:rPr>
        <w:t xml:space="preserve">Tổng quan</w:t>
      </w:r>
    </w:p>
    <w:p w:rsidR="00000000" w:rsidDel="00000000" w:rsidP="00000000" w:rsidRDefault="00000000" w:rsidRPr="00000000" w14:paraId="0000148B">
      <w:pPr>
        <w:spacing w:line="360" w:lineRule="auto"/>
        <w:rPr/>
      </w:pPr>
      <w:r w:rsidDel="00000000" w:rsidR="00000000" w:rsidRPr="00000000">
        <w:rPr>
          <w:rtl w:val="0"/>
        </w:rPr>
        <w:t xml:space="preserve">Smart OTP là tính năng xác thực cấp 2 khi user thực hiện giao dịch trực tuyến. Để có thể sử dụng xác thực bằng mã Smart OTP, user cần phải đăng ký thiết bị với hệ thống. </w:t>
      </w:r>
      <w:r w:rsidDel="00000000" w:rsidR="00000000" w:rsidRPr="00000000">
        <w:rPr>
          <w:rtl w:val="0"/>
        </w:rPr>
        <w:t xml:space="preserve">Đăng ký Smart OTP là điều kiện bắt buộc để người dùng thực hiện các giao dịch mua/bán CCQ.</w:t>
      </w:r>
    </w:p>
    <w:p w:rsidR="00000000" w:rsidDel="00000000" w:rsidP="00000000" w:rsidRDefault="00000000" w:rsidRPr="00000000" w14:paraId="0000148C">
      <w:pPr>
        <w:spacing w:line="360" w:lineRule="auto"/>
        <w:rPr>
          <w:b w:val="1"/>
        </w:rPr>
      </w:pPr>
      <w:r w:rsidDel="00000000" w:rsidR="00000000" w:rsidRPr="00000000">
        <w:rPr>
          <w:b w:val="1"/>
          <w:rtl w:val="0"/>
        </w:rPr>
        <w:t xml:space="preserve">Mục tiêu:</w:t>
      </w:r>
    </w:p>
    <w:p w:rsidR="00000000" w:rsidDel="00000000" w:rsidP="00000000" w:rsidRDefault="00000000" w:rsidRPr="00000000" w14:paraId="0000148D">
      <w:pPr>
        <w:numPr>
          <w:ilvl w:val="0"/>
          <w:numId w:val="101"/>
        </w:numPr>
        <w:spacing w:line="360" w:lineRule="auto"/>
        <w:ind w:left="720" w:hanging="360"/>
        <w:rPr>
          <w:u w:val="none"/>
        </w:rPr>
      </w:pPr>
      <w:r w:rsidDel="00000000" w:rsidR="00000000" w:rsidRPr="00000000">
        <w:rPr>
          <w:rtl w:val="0"/>
        </w:rPr>
        <w:t xml:space="preserve">Đảm bảo xác thực mạnh (2FA),</w:t>
      </w:r>
    </w:p>
    <w:p w:rsidR="00000000" w:rsidDel="00000000" w:rsidP="00000000" w:rsidRDefault="00000000" w:rsidRPr="00000000" w14:paraId="0000148E">
      <w:pPr>
        <w:numPr>
          <w:ilvl w:val="0"/>
          <w:numId w:val="101"/>
        </w:numPr>
        <w:spacing w:line="360" w:lineRule="auto"/>
        <w:ind w:left="720" w:hanging="360"/>
        <w:rPr>
          <w:u w:val="none"/>
        </w:rPr>
      </w:pPr>
      <w:r w:rsidDel="00000000" w:rsidR="00000000" w:rsidRPr="00000000">
        <w:rPr>
          <w:rtl w:val="0"/>
        </w:rPr>
        <w:t xml:space="preserve">Tuân thủ yêu cầu pháp lý về giao dịch điện tử.</w:t>
      </w:r>
    </w:p>
    <w:p w:rsidR="00000000" w:rsidDel="00000000" w:rsidP="00000000" w:rsidRDefault="00000000" w:rsidRPr="00000000" w14:paraId="0000148F">
      <w:pPr>
        <w:numPr>
          <w:ilvl w:val="0"/>
          <w:numId w:val="101"/>
        </w:numPr>
        <w:spacing w:line="360" w:lineRule="auto"/>
        <w:ind w:left="720" w:hanging="360"/>
        <w:rPr>
          <w:u w:val="none"/>
        </w:rPr>
      </w:pPr>
      <w:r w:rsidDel="00000000" w:rsidR="00000000" w:rsidRPr="00000000">
        <w:rPr>
          <w:rtl w:val="0"/>
        </w:rPr>
        <w:t xml:space="preserve">Giảm phụ thuộc SMS OTP, nâng cao tốc độ - bảo mật - tính chủ động của người dùng.</w:t>
      </w:r>
    </w:p>
    <w:p w:rsidR="00000000" w:rsidDel="00000000" w:rsidP="00000000" w:rsidRDefault="00000000" w:rsidRPr="00000000" w14:paraId="00001490">
      <w:pPr>
        <w:spacing w:line="360" w:lineRule="auto"/>
        <w:ind w:left="0" w:firstLine="0"/>
        <w:rPr>
          <w:b w:val="1"/>
        </w:rPr>
      </w:pPr>
      <w:r w:rsidDel="00000000" w:rsidR="00000000" w:rsidRPr="00000000">
        <w:rPr>
          <w:b w:val="1"/>
          <w:rtl w:val="0"/>
        </w:rPr>
        <w:t xml:space="preserve">Các trường hợp user cần phải kích hoạt Smart OTP: </w:t>
      </w:r>
    </w:p>
    <w:p w:rsidR="00000000" w:rsidDel="00000000" w:rsidP="00000000" w:rsidRDefault="00000000" w:rsidRPr="00000000" w14:paraId="00001491">
      <w:pPr>
        <w:numPr>
          <w:ilvl w:val="0"/>
          <w:numId w:val="27"/>
        </w:numPr>
        <w:spacing w:line="360" w:lineRule="auto"/>
        <w:ind w:left="720" w:hanging="360"/>
        <w:rPr>
          <w:u w:val="none"/>
        </w:rPr>
      </w:pPr>
      <w:r w:rsidDel="00000000" w:rsidR="00000000" w:rsidRPr="00000000">
        <w:rPr>
          <w:rtl w:val="0"/>
        </w:rPr>
        <w:t xml:space="preserve">Khi sử dụng lần đầu (</w:t>
      </w:r>
      <w:r w:rsidDel="00000000" w:rsidR="00000000" w:rsidRPr="00000000">
        <w:rPr>
          <w:rtl w:val="0"/>
        </w:rPr>
        <w:t xml:space="preserve">mở tài khoản)</w:t>
      </w:r>
    </w:p>
    <w:p w:rsidR="00000000" w:rsidDel="00000000" w:rsidP="00000000" w:rsidRDefault="00000000" w:rsidRPr="00000000" w14:paraId="00001492">
      <w:pPr>
        <w:numPr>
          <w:ilvl w:val="0"/>
          <w:numId w:val="27"/>
        </w:numPr>
        <w:spacing w:line="360" w:lineRule="auto"/>
        <w:ind w:left="720" w:hanging="360"/>
        <w:rPr>
          <w:u w:val="none"/>
        </w:rPr>
      </w:pPr>
      <w:r w:rsidDel="00000000" w:rsidR="00000000" w:rsidRPr="00000000">
        <w:rPr>
          <w:rtl w:val="0"/>
        </w:rPr>
        <w:t xml:space="preserve">Đăng nhập tài khoản chứng chỉ quỹ ở trên thiết bị khác (khác hImei)</w:t>
      </w:r>
    </w:p>
    <w:p w:rsidR="00000000" w:rsidDel="00000000" w:rsidP="00000000" w:rsidRDefault="00000000" w:rsidRPr="00000000" w14:paraId="00001493">
      <w:pPr>
        <w:numPr>
          <w:ilvl w:val="0"/>
          <w:numId w:val="27"/>
        </w:numPr>
        <w:spacing w:line="360" w:lineRule="auto"/>
        <w:ind w:left="720" w:hanging="360"/>
        <w:rPr>
          <w:u w:val="none"/>
        </w:rPr>
      </w:pPr>
      <w:r w:rsidDel="00000000" w:rsidR="00000000" w:rsidRPr="00000000">
        <w:rPr>
          <w:rtl w:val="0"/>
        </w:rPr>
        <w:t xml:space="preserve">Khi xóa app tải lại/xóa dữ liệu app (dẫn đến việc mất secretKey)</w:t>
      </w:r>
    </w:p>
    <w:p w:rsidR="00000000" w:rsidDel="00000000" w:rsidP="00000000" w:rsidRDefault="00000000" w:rsidRPr="00000000" w14:paraId="00001494">
      <w:pPr>
        <w:pStyle w:val="Heading3"/>
        <w:numPr>
          <w:ilvl w:val="1"/>
          <w:numId w:val="75"/>
        </w:numPr>
        <w:ind w:left="992.1259842519685" w:hanging="360"/>
        <w:rPr/>
      </w:pPr>
      <w:bookmarkStart w:colFirst="0" w:colLast="0" w:name="_heading=h.8ed079f25vgm" w:id="257"/>
      <w:bookmarkEnd w:id="257"/>
      <w:hyperlink r:id="rId176">
        <w:r w:rsidDel="00000000" w:rsidR="00000000" w:rsidRPr="00000000">
          <w:rPr>
            <w:color w:val="1155cc"/>
            <w:u w:val="single"/>
            <w:rtl w:val="0"/>
          </w:rPr>
          <w:t xml:space="preserve">Flow </w:t>
        </w:r>
      </w:hyperlink>
      <w:r w:rsidDel="00000000" w:rsidR="00000000" w:rsidRPr="00000000">
        <w:rPr>
          <w:rtl w:val="0"/>
        </w:rPr>
      </w:r>
    </w:p>
    <w:p w:rsidR="00000000" w:rsidDel="00000000" w:rsidP="00000000" w:rsidRDefault="00000000" w:rsidRPr="00000000" w14:paraId="00001495">
      <w:pPr>
        <w:spacing w:line="360" w:lineRule="auto"/>
        <w:rPr/>
      </w:pPr>
      <w:r w:rsidDel="00000000" w:rsidR="00000000" w:rsidRPr="00000000">
        <w:rPr>
          <w:b w:val="1"/>
          <w:rtl w:val="0"/>
        </w:rPr>
        <w:t xml:space="preserve">Khi sử dụng lần đầu (mở tài khoản)</w:t>
      </w:r>
      <w:r w:rsidDel="00000000" w:rsidR="00000000" w:rsidRPr="00000000">
        <w:rPr>
          <w:rtl w:val="0"/>
        </w:rPr>
      </w:r>
    </w:p>
    <w:p w:rsidR="00000000" w:rsidDel="00000000" w:rsidP="00000000" w:rsidRDefault="00000000" w:rsidRPr="00000000" w14:paraId="00001496">
      <w:pPr>
        <w:jc w:val="center"/>
        <w:rPr/>
      </w:pPr>
      <w:r w:rsidDel="00000000" w:rsidR="00000000" w:rsidRPr="00000000">
        <w:rPr/>
        <w:drawing>
          <wp:inline distB="114300" distT="114300" distL="114300" distR="114300">
            <wp:extent cx="4900613" cy="3586239"/>
            <wp:effectExtent b="0" l="0" r="0" t="0"/>
            <wp:docPr id="44" name="image26.png"/>
            <a:graphic>
              <a:graphicData uri="http://schemas.openxmlformats.org/drawingml/2006/picture">
                <pic:pic>
                  <pic:nvPicPr>
                    <pic:cNvPr id="0" name="image26.png"/>
                    <pic:cNvPicPr preferRelativeResize="0"/>
                  </pic:nvPicPr>
                  <pic:blipFill>
                    <a:blip r:embed="rId177"/>
                    <a:srcRect b="0" l="0" r="0" t="0"/>
                    <a:stretch>
                      <a:fillRect/>
                    </a:stretch>
                  </pic:blipFill>
                  <pic:spPr>
                    <a:xfrm>
                      <a:off x="0" y="0"/>
                      <a:ext cx="4900613" cy="3586239"/>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jc w:val="left"/>
        <w:rPr/>
      </w:pPr>
      <w:r w:rsidDel="00000000" w:rsidR="00000000" w:rsidRPr="00000000">
        <w:br w:type="page"/>
      </w:r>
      <w:r w:rsidDel="00000000" w:rsidR="00000000" w:rsidRPr="00000000">
        <w:rPr>
          <w:rtl w:val="0"/>
        </w:rPr>
      </w:r>
    </w:p>
    <w:p w:rsidR="00000000" w:rsidDel="00000000" w:rsidP="00000000" w:rsidRDefault="00000000" w:rsidRPr="00000000" w14:paraId="00001498">
      <w:pPr>
        <w:spacing w:line="360" w:lineRule="auto"/>
        <w:rPr>
          <w:b w:val="1"/>
        </w:rPr>
      </w:pPr>
      <w:r w:rsidDel="00000000" w:rsidR="00000000" w:rsidRPr="00000000">
        <w:rPr>
          <w:b w:val="1"/>
          <w:rtl w:val="0"/>
        </w:rPr>
        <w:t xml:space="preserve">Đăng nhập tài khoản chứng chỉ quỹ ở trên thiết bị khác</w:t>
      </w:r>
    </w:p>
    <w:p w:rsidR="00000000" w:rsidDel="00000000" w:rsidP="00000000" w:rsidRDefault="00000000" w:rsidRPr="00000000" w14:paraId="00001499">
      <w:pPr>
        <w:jc w:val="center"/>
        <w:rPr/>
      </w:pPr>
      <w:r w:rsidDel="00000000" w:rsidR="00000000" w:rsidRPr="00000000">
        <w:rPr/>
        <w:drawing>
          <wp:inline distB="114300" distT="114300" distL="114300" distR="114300">
            <wp:extent cx="4976813" cy="8554564"/>
            <wp:effectExtent b="0" l="0" r="0" t="0"/>
            <wp:docPr id="144" name="image140.png"/>
            <a:graphic>
              <a:graphicData uri="http://schemas.openxmlformats.org/drawingml/2006/picture">
                <pic:pic>
                  <pic:nvPicPr>
                    <pic:cNvPr id="0" name="image140.png"/>
                    <pic:cNvPicPr preferRelativeResize="0"/>
                  </pic:nvPicPr>
                  <pic:blipFill>
                    <a:blip r:embed="rId178"/>
                    <a:srcRect b="0" l="0" r="0" t="0"/>
                    <a:stretch>
                      <a:fillRect/>
                    </a:stretch>
                  </pic:blipFill>
                  <pic:spPr>
                    <a:xfrm>
                      <a:off x="0" y="0"/>
                      <a:ext cx="4976813" cy="8554564"/>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49A">
      <w:pPr>
        <w:pStyle w:val="Heading3"/>
        <w:numPr>
          <w:ilvl w:val="1"/>
          <w:numId w:val="75"/>
        </w:numPr>
        <w:ind w:left="992.1259842519685" w:hanging="360"/>
        <w:rPr>
          <w:rFonts w:ascii="Montserrat" w:cs="Montserrat" w:eastAsia="Montserrat" w:hAnsi="Montserrat"/>
          <w:color w:val="000000"/>
          <w:sz w:val="20"/>
          <w:szCs w:val="20"/>
        </w:rPr>
      </w:pPr>
      <w:bookmarkStart w:colFirst="0" w:colLast="0" w:name="_heading=h.9gx8ay8qadkd" w:id="258"/>
      <w:bookmarkEnd w:id="258"/>
      <w:r w:rsidDel="00000000" w:rsidR="00000000" w:rsidRPr="00000000">
        <w:rPr>
          <w:rtl w:val="0"/>
        </w:rPr>
        <w:t xml:space="preserve">Mô tả chi tiết</w:t>
      </w:r>
    </w:p>
    <w:p w:rsidR="00000000" w:rsidDel="00000000" w:rsidP="00000000" w:rsidRDefault="00000000" w:rsidRPr="00000000" w14:paraId="0000149B">
      <w:pPr>
        <w:ind w:left="0" w:firstLine="0"/>
        <w:rPr/>
      </w:pPr>
      <w:r w:rsidDel="00000000" w:rsidR="00000000" w:rsidRPr="00000000">
        <w:rPr>
          <w:b w:val="1"/>
          <w:rtl w:val="0"/>
        </w:rPr>
        <w:t xml:space="preserve">Link wireframe: </w:t>
      </w:r>
      <w:hyperlink r:id="rId179">
        <w:r w:rsidDel="00000000" w:rsidR="00000000" w:rsidRPr="00000000">
          <w:rPr>
            <w:b w:val="1"/>
            <w:color w:val="0000ee"/>
            <w:u w:val="single"/>
            <w:rtl w:val="0"/>
          </w:rPr>
          <w:t xml:space="preserve">Figma</w:t>
        </w:r>
      </w:hyperlink>
      <w:r w:rsidDel="00000000" w:rsidR="00000000" w:rsidRPr="00000000">
        <w:rPr>
          <w:rtl w:val="0"/>
        </w:rPr>
      </w:r>
    </w:p>
    <w:p w:rsidR="00000000" w:rsidDel="00000000" w:rsidP="00000000" w:rsidRDefault="00000000" w:rsidRPr="00000000" w14:paraId="0000149C">
      <w:pPr>
        <w:pStyle w:val="Heading4"/>
        <w:numPr>
          <w:ilvl w:val="2"/>
          <w:numId w:val="75"/>
        </w:numPr>
        <w:ind w:left="708.6614173228347" w:hanging="150"/>
        <w:rPr>
          <w:sz w:val="22"/>
          <w:szCs w:val="22"/>
        </w:rPr>
      </w:pPr>
      <w:bookmarkStart w:colFirst="0" w:colLast="0" w:name="_heading=h.xw25ndrea8n6" w:id="259"/>
      <w:bookmarkEnd w:id="259"/>
      <w:r w:rsidDel="00000000" w:rsidR="00000000" w:rsidRPr="00000000">
        <w:rPr>
          <w:rtl w:val="0"/>
        </w:rPr>
        <w:t xml:space="preserve">Pop-up Đăng ký OTP cho thiết bị mới</w:t>
      </w:r>
      <w:r w:rsidDel="00000000" w:rsidR="00000000" w:rsidRPr="00000000">
        <w:rPr>
          <w:rtl w:val="0"/>
        </w:rPr>
      </w:r>
    </w:p>
    <w:sdt>
      <w:sdtPr>
        <w:lock w:val="contentLocked"/>
        <w:id w:val="821432640"/>
        <w:tag w:val="goog_rdk_127"/>
      </w:sdtPr>
      <w:sdtContent>
        <w:tbl>
          <w:tblPr>
            <w:tblStyle w:val="Table129"/>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05"/>
            <w:gridCol w:w="1260"/>
            <w:gridCol w:w="4365"/>
            <w:tblGridChange w:id="0">
              <w:tblGrid>
                <w:gridCol w:w="3405"/>
                <w:gridCol w:w="1260"/>
                <w:gridCol w:w="436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D">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9E">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A0">
                <w:pPr>
                  <w:widowControl w:val="0"/>
                  <w:rPr/>
                </w:pPr>
                <w:r w:rsidDel="00000000" w:rsidR="00000000" w:rsidRPr="00000000">
                  <w:rPr/>
                  <w:drawing>
                    <wp:inline distB="114300" distT="114300" distL="114300" distR="114300">
                      <wp:extent cx="2028825" cy="2616200"/>
                      <wp:effectExtent b="0" l="0" r="0" t="0"/>
                      <wp:docPr id="60" name="image50.png"/>
                      <a:graphic>
                        <a:graphicData uri="http://schemas.openxmlformats.org/drawingml/2006/picture">
                          <pic:pic>
                            <pic:nvPicPr>
                              <pic:cNvPr id="0" name="image50.png"/>
                              <pic:cNvPicPr preferRelativeResize="0"/>
                            </pic:nvPicPr>
                            <pic:blipFill>
                              <a:blip r:embed="rId180"/>
                              <a:srcRect b="0" l="0" r="0" t="0"/>
                              <a:stretch>
                                <a:fillRect/>
                              </a:stretch>
                            </pic:blipFill>
                            <pic:spPr>
                              <a:xfrm>
                                <a:off x="0" y="0"/>
                                <a:ext cx="2028825" cy="2616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A1">
                <w:pPr>
                  <w:widowControl w:val="0"/>
                  <w:spacing w:line="360" w:lineRule="auto"/>
                  <w:rPr/>
                </w:pPr>
                <w:r w:rsidDel="00000000" w:rsidR="00000000" w:rsidRPr="00000000">
                  <w:rPr>
                    <w:rtl w:val="0"/>
                  </w:rPr>
                  <w:t xml:space="preserve">Hiển thị khi user truy cập vào các CTA Mua/Bán trên thiết bị chưa đăng ký Smart OTP.</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A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4">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A5">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A6">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7">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A8">
                <w:pPr>
                  <w:widowControl w:val="0"/>
                  <w:spacing w:line="360" w:lineRule="auto"/>
                  <w:rPr/>
                </w:pPr>
                <w:r w:rsidDel="00000000" w:rsidR="00000000" w:rsidRPr="00000000">
                  <w:rPr>
                    <w:rtl w:val="0"/>
                  </w:rPr>
                  <w:t xml:space="preserve">Đăng ký Smart OTP cho thiết bị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A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A">
                <w:pPr>
                  <w:widowControl w:val="0"/>
                  <w:spacing w:line="360" w:lineRule="auto"/>
                  <w:rPr/>
                </w:pPr>
                <w:r w:rsidDel="00000000" w:rsidR="00000000" w:rsidRPr="00000000">
                  <w:rPr>
                    <w:rtl w:val="0"/>
                  </w:rPr>
                  <w:t xml:space="preserve">Phụ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AB">
                <w:pPr>
                  <w:widowControl w:val="0"/>
                  <w:spacing w:line="360" w:lineRule="auto"/>
                  <w:ind w:right="135.35433070866134"/>
                  <w:rPr/>
                </w:pPr>
                <w:r w:rsidDel="00000000" w:rsidR="00000000" w:rsidRPr="00000000">
                  <w:rPr>
                    <w:rtl w:val="0"/>
                  </w:rPr>
                  <w:t xml:space="preserve">Có vẻ bạn vừa đổi thiết bị. Hãy đăng ký Smart OTP cho thiết bị này để bảo mật tài khoản và không làm gián đoạn các giao dịch sắp tới nhé!</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A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AD">
                <w:pPr>
                  <w:widowControl w:val="0"/>
                  <w:spacing w:line="360" w:lineRule="auto"/>
                  <w:rPr/>
                </w:pPr>
                <w:r w:rsidDel="00000000" w:rsidR="00000000" w:rsidRPr="00000000">
                  <w:rPr>
                    <w:rtl w:val="0"/>
                  </w:rPr>
                  <w:t xml:space="preserve">CTA 1</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widowControl w:val="0"/>
                  <w:spacing w:line="360" w:lineRule="auto"/>
                  <w:ind w:right="135.35433070866134"/>
                  <w:jc w:val="both"/>
                  <w:rPr/>
                </w:pPr>
                <w:r w:rsidDel="00000000" w:rsidR="00000000" w:rsidRPr="00000000">
                  <w:rPr>
                    <w:rtl w:val="0"/>
                  </w:rPr>
                  <w:t xml:space="preserve">Đăng ký ngay</w:t>
                </w:r>
              </w:p>
              <w:p w:rsidR="00000000" w:rsidDel="00000000" w:rsidP="00000000" w:rsidRDefault="00000000" w:rsidRPr="00000000" w14:paraId="000014AF">
                <w:pPr>
                  <w:widowControl w:val="0"/>
                  <w:spacing w:line="360" w:lineRule="auto"/>
                  <w:ind w:right="135.35433070866134"/>
                  <w:jc w:val="both"/>
                  <w:rPr/>
                </w:pPr>
                <w:r w:rsidDel="00000000" w:rsidR="00000000" w:rsidRPr="00000000">
                  <w:rPr>
                    <w:rtl w:val="0"/>
                  </w:rPr>
                  <w:t xml:space="preserve">Khi click, hiển thị màn hình Nhập SMS OTP.</w:t>
                </w:r>
              </w:p>
            </w:tc>
          </w:tr>
          <w:tr>
            <w:trPr>
              <w:cantSplit w:val="0"/>
              <w:trHeight w:val="680.6999999999999"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B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360" w:lineRule="auto"/>
                  <w:rPr/>
                </w:pPr>
                <w:r w:rsidDel="00000000" w:rsidR="00000000" w:rsidRPr="00000000">
                  <w:rPr>
                    <w:rtl w:val="0"/>
                  </w:rPr>
                  <w:t xml:space="preserve">CTA 2</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spacing w:line="360" w:lineRule="auto"/>
                  <w:ind w:right="135.35433070866134"/>
                  <w:jc w:val="both"/>
                  <w:rPr/>
                </w:pPr>
                <w:r w:rsidDel="00000000" w:rsidR="00000000" w:rsidRPr="00000000">
                  <w:rPr>
                    <w:rtl w:val="0"/>
                  </w:rPr>
                  <w:t xml:space="preserve">Quay về</w:t>
                </w:r>
              </w:p>
              <w:p w:rsidR="00000000" w:rsidDel="00000000" w:rsidP="00000000" w:rsidRDefault="00000000" w:rsidRPr="00000000" w14:paraId="000014B3">
                <w:pPr>
                  <w:widowControl w:val="0"/>
                  <w:spacing w:line="360" w:lineRule="auto"/>
                  <w:ind w:right="135.35433070866134"/>
                  <w:jc w:val="both"/>
                  <w:rPr/>
                </w:pPr>
                <w:r w:rsidDel="00000000" w:rsidR="00000000" w:rsidRPr="00000000">
                  <w:rPr>
                    <w:rtl w:val="0"/>
                  </w:rPr>
                  <w:t xml:space="preserve">Khi click, quay về màn hình MoMo.</w:t>
                </w:r>
              </w:p>
            </w:tc>
          </w:tr>
        </w:tbl>
      </w:sdtContent>
    </w:sdt>
    <w:p w:rsidR="00000000" w:rsidDel="00000000" w:rsidP="00000000" w:rsidRDefault="00000000" w:rsidRPr="00000000" w14:paraId="000014B4">
      <w:pPr>
        <w:pStyle w:val="Heading4"/>
        <w:ind w:left="0" w:firstLine="0"/>
        <w:rPr/>
      </w:pPr>
      <w:bookmarkStart w:colFirst="0" w:colLast="0" w:name="_heading=h.1gj0mkdbja28" w:id="260"/>
      <w:bookmarkEnd w:id="260"/>
      <w:r w:rsidDel="00000000" w:rsidR="00000000" w:rsidRPr="00000000">
        <w:br w:type="page"/>
      </w:r>
      <w:r w:rsidDel="00000000" w:rsidR="00000000" w:rsidRPr="00000000">
        <w:rPr>
          <w:rtl w:val="0"/>
        </w:rPr>
      </w:r>
    </w:p>
    <w:p w:rsidR="00000000" w:rsidDel="00000000" w:rsidP="00000000" w:rsidRDefault="00000000" w:rsidRPr="00000000" w14:paraId="000014B5">
      <w:pPr>
        <w:pStyle w:val="Heading4"/>
        <w:numPr>
          <w:ilvl w:val="2"/>
          <w:numId w:val="75"/>
        </w:numPr>
        <w:ind w:left="708.6614173228347" w:hanging="150"/>
        <w:rPr>
          <w:sz w:val="22"/>
          <w:szCs w:val="22"/>
        </w:rPr>
      </w:pPr>
      <w:bookmarkStart w:colFirst="0" w:colLast="0" w:name="_heading=h.zelun6hng00g" w:id="261"/>
      <w:bookmarkEnd w:id="261"/>
      <w:r w:rsidDel="00000000" w:rsidR="00000000" w:rsidRPr="00000000">
        <w:rPr>
          <w:rtl w:val="0"/>
        </w:rPr>
        <w:t xml:space="preserve">Scr: Nhập SMS OTP</w:t>
      </w:r>
    </w:p>
    <w:sdt>
      <w:sdtPr>
        <w:lock w:val="contentLocked"/>
        <w:id w:val="-1396841857"/>
        <w:tag w:val="goog_rdk_128"/>
      </w:sdtPr>
      <w:sdtContent>
        <w:tbl>
          <w:tblPr>
            <w:tblStyle w:val="Table130"/>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0"/>
            <w:gridCol w:w="1335"/>
            <w:gridCol w:w="3795"/>
            <w:tblGridChange w:id="0">
              <w:tblGrid>
                <w:gridCol w:w="3900"/>
                <w:gridCol w:w="1335"/>
                <w:gridCol w:w="379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B7">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B9">
                <w:pPr>
                  <w:widowControl w:val="0"/>
                  <w:rPr/>
                </w:pPr>
                <w:r w:rsidDel="00000000" w:rsidR="00000000" w:rsidRPr="00000000">
                  <w:rPr/>
                  <w:drawing>
                    <wp:inline distB="114300" distT="114300" distL="114300" distR="114300">
                      <wp:extent cx="2298294" cy="4877130"/>
                      <wp:effectExtent b="0" l="0" r="0" t="0"/>
                      <wp:docPr id="121" name="image96.png"/>
                      <a:graphic>
                        <a:graphicData uri="http://schemas.openxmlformats.org/drawingml/2006/picture">
                          <pic:pic>
                            <pic:nvPicPr>
                              <pic:cNvPr id="0" name="image96.png"/>
                              <pic:cNvPicPr preferRelativeResize="0"/>
                            </pic:nvPicPr>
                            <pic:blipFill>
                              <a:blip r:embed="rId181"/>
                              <a:srcRect b="0" l="0" r="0" t="0"/>
                              <a:stretch>
                                <a:fillRect/>
                              </a:stretch>
                            </pic:blipFill>
                            <pic:spPr>
                              <a:xfrm>
                                <a:off x="0" y="0"/>
                                <a:ext cx="2298294" cy="487713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BA">
                <w:pPr>
                  <w:widowControl w:val="0"/>
                  <w:spacing w:line="360" w:lineRule="auto"/>
                  <w:rPr/>
                </w:pPr>
                <w:r w:rsidDel="00000000" w:rsidR="00000000" w:rsidRPr="00000000">
                  <w:rPr>
                    <w:rtl w:val="0"/>
                  </w:rPr>
                  <w:t xml:space="preserve">Hiển thị khi user chọn Đăng ký ngay ở box Đăng ký Smart OTP.</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B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BD">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BE">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BF">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C0">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C1">
                <w:pPr>
                  <w:widowControl w:val="0"/>
                  <w:spacing w:line="360" w:lineRule="auto"/>
                  <w:rPr/>
                </w:pPr>
                <w:r w:rsidDel="00000000" w:rsidR="00000000" w:rsidRPr="00000000">
                  <w:rPr>
                    <w:rtl w:val="0"/>
                  </w:rPr>
                  <w:t xml:space="preserve">Đăng ký thiết bị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C3">
                <w:pPr>
                  <w:widowControl w:val="0"/>
                  <w:spacing w:line="360" w:lineRule="auto"/>
                  <w:rPr/>
                </w:pPr>
                <w:r w:rsidDel="00000000" w:rsidR="00000000" w:rsidRPr="00000000">
                  <w:rPr>
                    <w:rtl w:val="0"/>
                  </w:rPr>
                  <w:t xml:space="preserve">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14C4">
                <w:pPr>
                  <w:widowControl w:val="0"/>
                  <w:spacing w:line="360" w:lineRule="auto"/>
                  <w:rPr/>
                </w:pPr>
                <w:r w:rsidDel="00000000" w:rsidR="00000000" w:rsidRPr="00000000">
                  <w:rPr>
                    <w:rtl w:val="0"/>
                  </w:rPr>
                  <w:t xml:space="preserve">Khi click, hiển thị </w:t>
                </w:r>
                <w:hyperlink w:anchor="_heading=h.xw25ndrea8n6">
                  <w:r w:rsidDel="00000000" w:rsidR="00000000" w:rsidRPr="00000000">
                    <w:rPr>
                      <w:color w:val="1155cc"/>
                      <w:u w:val="single"/>
                      <w:rtl w:val="0"/>
                    </w:rPr>
                    <w:t xml:space="preserve">Pop-up</w:t>
                  </w:r>
                </w:hyperlink>
                <w:hyperlink w:anchor="_heading=h.xw25ndrea8n6">
                  <w:r w:rsidDel="00000000" w:rsidR="00000000" w:rsidRPr="00000000">
                    <w:rPr>
                      <w:color w:val="1155cc"/>
                      <w:u w:val="single"/>
                      <w:rtl w:val="0"/>
                    </w:rPr>
                    <w:t xml:space="preserve"> Đăng ký OTP cho thiết bị mới</w:t>
                  </w:r>
                </w:hyperlink>
                <w:r w:rsidDel="00000000" w:rsidR="00000000" w:rsidRPr="00000000">
                  <w:rPr>
                    <w:rtl w:val="0"/>
                  </w:rPr>
                  <w:t xml:space="preserve">.</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C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C6">
                <w:pPr>
                  <w:widowControl w:val="0"/>
                  <w:spacing w:line="360" w:lineRule="auto"/>
                  <w:rPr/>
                </w:pPr>
                <w:r w:rsidDel="00000000" w:rsidR="00000000" w:rsidRPr="00000000">
                  <w:rPr>
                    <w:rtl w:val="0"/>
                  </w:rPr>
                  <w:t xml:space="preserve">Block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C7">
                <w:pPr>
                  <w:widowControl w:val="0"/>
                  <w:numPr>
                    <w:ilvl w:val="0"/>
                    <w:numId w:val="53"/>
                  </w:numPr>
                  <w:spacing w:line="360" w:lineRule="auto"/>
                  <w:ind w:left="425.19685039370046" w:right="135.35433070866134" w:hanging="360"/>
                  <w:rPr>
                    <w:u w:val="none"/>
                  </w:rPr>
                </w:pPr>
                <w:r w:rsidDel="00000000" w:rsidR="00000000" w:rsidRPr="00000000">
                  <w:rPr>
                    <w:rtl w:val="0"/>
                  </w:rPr>
                  <w:t xml:space="preserve">Content hiển thị: “Mã xác thực sẽ được gửi đến số điện thoại &lt;số điện thoại&gt;”.</w:t>
                </w:r>
              </w:p>
              <w:p w:rsidR="00000000" w:rsidDel="00000000" w:rsidP="00000000" w:rsidRDefault="00000000" w:rsidRPr="00000000" w14:paraId="000014C8">
                <w:pPr>
                  <w:widowControl w:val="0"/>
                  <w:numPr>
                    <w:ilvl w:val="0"/>
                    <w:numId w:val="53"/>
                  </w:numPr>
                  <w:spacing w:line="360" w:lineRule="auto"/>
                  <w:ind w:left="425.19685039370046" w:right="135.35433070866134" w:hanging="360"/>
                  <w:rPr>
                    <w:u w:val="none"/>
                  </w:rPr>
                </w:pPr>
                <w:r w:rsidDel="00000000" w:rsidR="00000000" w:rsidRPr="00000000">
                  <w:rPr>
                    <w:rtl w:val="0"/>
                  </w:rPr>
                  <w:t xml:space="preserve">Cấu trúc hiển thị  &lt;số điện thoại&gt; : dấu sao + 4 số cuối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C9">
                <w:pPr>
                  <w:widowControl w:val="0"/>
                  <w:spacing w:after="0" w:before="0" w:line="240" w:lineRule="auto"/>
                  <w:ind w:left="0" w:firstLine="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CA">
                <w:pPr>
                  <w:widowControl w:val="0"/>
                  <w:spacing w:line="360" w:lineRule="auto"/>
                  <w:rPr/>
                </w:pPr>
                <w:r w:rsidDel="00000000" w:rsidR="00000000" w:rsidRPr="00000000">
                  <w:rPr>
                    <w:rtl w:val="0"/>
                  </w:rPr>
                  <w:t xml:space="preserve">Block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C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CD">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CE">
                <w:pPr>
                  <w:widowControl w:val="0"/>
                  <w:spacing w:line="360" w:lineRule="auto"/>
                  <w:ind w:right="135.35433070866134"/>
                  <w:jc w:val="both"/>
                  <w:rPr/>
                </w:pPr>
                <w:r w:rsidDel="00000000" w:rsidR="00000000" w:rsidRPr="00000000">
                  <w:rPr>
                    <w:rtl w:val="0"/>
                  </w:rPr>
                  <w:t xml:space="preserve">Nhập mã kích hoạt Smart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C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D0">
                <w:pPr>
                  <w:widowControl w:val="0"/>
                  <w:spacing w:line="360" w:lineRule="auto"/>
                  <w:rPr/>
                </w:pPr>
                <w:r w:rsidDel="00000000" w:rsidR="00000000" w:rsidRPr="00000000">
                  <w:rPr>
                    <w:rtl w:val="0"/>
                  </w:rPr>
                  <w:t xml:space="preserve">Input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14D1">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 OTP có 6 số. </w:t>
                </w:r>
              </w:p>
              <w:p w:rsidR="00000000" w:rsidDel="00000000" w:rsidP="00000000" w:rsidRDefault="00000000" w:rsidRPr="00000000" w14:paraId="000014D2">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Thời gian hiệu lực của 1 OTP là 120 giây (theo platform MoMo).</w:t>
                </w:r>
              </w:p>
              <w:p w:rsidR="00000000" w:rsidDel="00000000" w:rsidP="00000000" w:rsidRDefault="00000000" w:rsidRPr="00000000" w14:paraId="000014D3">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Khi bấm vào nhập, hệ thống hiển thị gợi ý số OTP đã nhận qua SMS trên bàn phím.</w:t>
                </w:r>
              </w:p>
              <w:p w:rsidR="00000000" w:rsidDel="00000000" w:rsidP="00000000" w:rsidRDefault="00000000" w:rsidRPr="00000000" w14:paraId="000014D4">
                <w:pPr>
                  <w:widowControl w:val="0"/>
                  <w:spacing w:line="360" w:lineRule="auto"/>
                  <w:ind w:left="0" w:right="135.35433070866134" w:firstLine="0"/>
                  <w:jc w:val="both"/>
                  <w:rPr/>
                </w:pPr>
                <w:r w:rsidDel="00000000" w:rsidR="00000000" w:rsidRPr="00000000">
                  <w:rPr>
                    <w:rtl w:val="0"/>
                  </w:rPr>
                  <w:t xml:space="preserve">Có 3 trường hợp xảy ra khi user nhập OTP trong thời gian hiệu lực: </w:t>
                </w:r>
              </w:p>
              <w:p w:rsidR="00000000" w:rsidDel="00000000" w:rsidP="00000000" w:rsidRDefault="00000000" w:rsidRPr="00000000" w14:paraId="000014D5">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Với trường hợp nhập đúng: hệ thống tự động nhấn nút Tiếp tục</w:t>
                </w:r>
              </w:p>
              <w:p w:rsidR="00000000" w:rsidDel="00000000" w:rsidP="00000000" w:rsidRDefault="00000000" w:rsidRPr="00000000" w14:paraId="000014D6">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Với trường hợp nhập sai: hiển thị inline message với nội dung: “Sai mã OTP, còn &lt;số lần&gt; lần nhập</w:t>
                </w:r>
              </w:p>
              <w:p w:rsidR="00000000" w:rsidDel="00000000" w:rsidP="00000000" w:rsidRDefault="00000000" w:rsidRPr="00000000" w14:paraId="000014D7">
                <w:pPr>
                  <w:widowControl w:val="0"/>
                  <w:numPr>
                    <w:ilvl w:val="0"/>
                    <w:numId w:val="50"/>
                  </w:numPr>
                  <w:spacing w:line="360" w:lineRule="auto"/>
                  <w:ind w:left="425.19685039370046" w:right="135.35433070866134" w:hanging="360"/>
                  <w:jc w:val="both"/>
                  <w:rPr>
                    <w:u w:val="none"/>
                  </w:rPr>
                </w:pPr>
                <w:r w:rsidDel="00000000" w:rsidR="00000000" w:rsidRPr="00000000">
                  <w:rPr>
                    <w:rtl w:val="0"/>
                  </w:rPr>
                  <w:t xml:space="preserve">Với trường hợp nhập sai quá 3 lần: hiển thị</w:t>
                </w:r>
                <w:r w:rsidDel="00000000" w:rsidR="00000000" w:rsidRPr="00000000">
                  <w:rPr>
                    <w:b w:val="1"/>
                    <w:rtl w:val="0"/>
                  </w:rPr>
                  <w:t xml:space="preserve"> màn hình Nhập sai OTP quá 3 lần</w:t>
                </w:r>
                <w:r w:rsidDel="00000000" w:rsidR="00000000" w:rsidRPr="00000000">
                  <w:rPr>
                    <w:rtl w:val="0"/>
                  </w:rPr>
                  <w:t xml:space="preserve">. Và khóa thao tác đăng ký trong 5p.</w:t>
                </w:r>
              </w:p>
              <w:p w:rsidR="00000000" w:rsidDel="00000000" w:rsidP="00000000" w:rsidRDefault="00000000" w:rsidRPr="00000000" w14:paraId="000014D8">
                <w:pPr>
                  <w:widowControl w:val="0"/>
                  <w:numPr>
                    <w:ilvl w:val="0"/>
                    <w:numId w:val="50"/>
                  </w:numPr>
                  <w:spacing w:line="360" w:lineRule="auto"/>
                  <w:ind w:left="425.19685039370046" w:right="135.35433070866134" w:hanging="360"/>
                  <w:jc w:val="both"/>
                </w:pPr>
                <w:r w:rsidDel="00000000" w:rsidR="00000000" w:rsidRPr="00000000">
                  <w:rPr>
                    <w:rtl w:val="0"/>
                  </w:rPr>
                  <w:t xml:space="preserve">Trường hợp OTP hết hiệu lực 120 giây -&gt; hiển thị inline message “Mã OTP đã hết thời gian xử lý, vui lòng nhấn gửi lại OTP”. Hiển thị text link “Gửi lại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D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DA">
                <w:pPr>
                  <w:widowControl w:val="0"/>
                  <w:spacing w:line="360" w:lineRule="auto"/>
                  <w:rPr/>
                </w:pPr>
                <w:r w:rsidDel="00000000" w:rsidR="00000000" w:rsidRPr="00000000">
                  <w:rPr>
                    <w:rtl w:val="0"/>
                  </w:rPr>
                  <w:t xml:space="preserve">Gửi lại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14DB">
                <w:pPr>
                  <w:widowControl w:val="0"/>
                  <w:spacing w:line="360" w:lineRule="auto"/>
                  <w:ind w:left="141.7322834645671" w:right="135.35433070866134" w:firstLine="0"/>
                  <w:rPr/>
                </w:pPr>
                <w:r w:rsidDel="00000000" w:rsidR="00000000" w:rsidRPr="00000000">
                  <w:rPr>
                    <w:rtl w:val="0"/>
                  </w:rPr>
                  <w:t xml:space="preserve">Hiển thị khi SMS OTP hết thời gian hiệu lực.</w:t>
                </w:r>
              </w:p>
              <w:p w:rsidR="00000000" w:rsidDel="00000000" w:rsidP="00000000" w:rsidRDefault="00000000" w:rsidRPr="00000000" w14:paraId="000014DC">
                <w:pPr>
                  <w:widowControl w:val="0"/>
                  <w:numPr>
                    <w:ilvl w:val="0"/>
                    <w:numId w:val="83"/>
                  </w:numPr>
                  <w:spacing w:line="360" w:lineRule="auto"/>
                  <w:ind w:left="720" w:right="135.35433070866134" w:hanging="360"/>
                  <w:rPr>
                    <w:u w:val="none"/>
                  </w:rPr>
                </w:pPr>
                <w:r w:rsidDel="00000000" w:rsidR="00000000" w:rsidRPr="00000000">
                  <w:rPr>
                    <w:rtl w:val="0"/>
                  </w:rPr>
                  <w:t xml:space="preserve">Khi click, nếu số lần đã gửi &gt;= 4 lần/24h, hiển thị </w:t>
                </w:r>
                <w:r w:rsidDel="00000000" w:rsidR="00000000" w:rsidRPr="00000000">
                  <w:rPr>
                    <w:b w:val="1"/>
                    <w:rtl w:val="0"/>
                  </w:rPr>
                  <w:t xml:space="preserve">màn hình Quá số lần gửi OTP.</w:t>
                </w:r>
              </w:p>
              <w:p w:rsidR="00000000" w:rsidDel="00000000" w:rsidP="00000000" w:rsidRDefault="00000000" w:rsidRPr="00000000" w14:paraId="000014DD">
                <w:pPr>
                  <w:widowControl w:val="0"/>
                  <w:numPr>
                    <w:ilvl w:val="0"/>
                    <w:numId w:val="83"/>
                  </w:numPr>
                  <w:spacing w:line="360" w:lineRule="auto"/>
                  <w:ind w:left="720" w:right="135.35433070866134" w:hanging="360"/>
                  <w:rPr>
                    <w:u w:val="none"/>
                  </w:rPr>
                </w:pPr>
                <w:r w:rsidDel="00000000" w:rsidR="00000000" w:rsidRPr="00000000">
                  <w:rPr>
                    <w:rtl w:val="0"/>
                  </w:rPr>
                  <w:t xml:space="preserve">Nếu số lần đã gửi &lt;4 lần/24h, gửi lại SMS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D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DF">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4E0">
                <w:pPr>
                  <w:widowControl w:val="0"/>
                  <w:spacing w:line="360" w:lineRule="auto"/>
                  <w:ind w:left="0" w:right="135.35433070866134" w:firstLine="0"/>
                  <w:rPr/>
                </w:pPr>
                <w:r w:rsidDel="00000000" w:rsidR="00000000" w:rsidRPr="00000000">
                  <w:rPr>
                    <w:rtl w:val="0"/>
                  </w:rPr>
                  <w:t xml:space="preserve">Xác nhận</w:t>
                </w:r>
              </w:p>
              <w:p w:rsidR="00000000" w:rsidDel="00000000" w:rsidP="00000000" w:rsidRDefault="00000000" w:rsidRPr="00000000" w14:paraId="000014E1">
                <w:pPr>
                  <w:widowControl w:val="0"/>
                  <w:spacing w:line="360" w:lineRule="auto"/>
                  <w:ind w:left="0" w:right="135.35433070866134" w:firstLine="0"/>
                  <w:rPr/>
                </w:pPr>
                <w:r w:rsidDel="00000000" w:rsidR="00000000" w:rsidRPr="00000000">
                  <w:rPr>
                    <w:rtl w:val="0"/>
                  </w:rPr>
                  <w:t xml:space="preserve">Disable nút này khi user chưa fill mã xác thực vào hoặc nhập sai mã.</w:t>
                </w:r>
              </w:p>
              <w:p w:rsidR="00000000" w:rsidDel="00000000" w:rsidP="00000000" w:rsidRDefault="00000000" w:rsidRPr="00000000" w14:paraId="000014E2">
                <w:pPr>
                  <w:widowControl w:val="0"/>
                  <w:numPr>
                    <w:ilvl w:val="0"/>
                    <w:numId w:val="123"/>
                  </w:numPr>
                  <w:spacing w:line="360" w:lineRule="auto"/>
                  <w:ind w:left="425.19685039370046" w:right="135.35433070866134" w:hanging="360"/>
                  <w:rPr>
                    <w:u w:val="none"/>
                  </w:rPr>
                </w:pPr>
                <w:r w:rsidDel="00000000" w:rsidR="00000000" w:rsidRPr="00000000">
                  <w:rPr>
                    <w:rtl w:val="0"/>
                  </w:rPr>
                  <w:t xml:space="preserve">Khi user nhập đúng mã SMS OTP -&gt; tự động click Xác nhận. Hệ thống đăng ký Smart OTP.</w:t>
                </w:r>
              </w:p>
              <w:p w:rsidR="00000000" w:rsidDel="00000000" w:rsidP="00000000" w:rsidRDefault="00000000" w:rsidRPr="00000000" w14:paraId="000014E3">
                <w:pPr>
                  <w:widowControl w:val="0"/>
                  <w:numPr>
                    <w:ilvl w:val="0"/>
                    <w:numId w:val="123"/>
                  </w:numPr>
                  <w:spacing w:line="360" w:lineRule="auto"/>
                  <w:ind w:left="425.19685039370046" w:right="135.35433070866134" w:hanging="360"/>
                  <w:rPr>
                    <w:u w:val="none"/>
                  </w:rPr>
                </w:pPr>
                <w:r w:rsidDel="00000000" w:rsidR="00000000" w:rsidRPr="00000000">
                  <w:rPr>
                    <w:rtl w:val="0"/>
                  </w:rPr>
                  <w:t xml:space="preserve">Khi đăng ký Smart OTP thành công. Hiển thị màn hình Trang chủ Chứng chỉ quỹ.</w:t>
                </w:r>
              </w:p>
            </w:tc>
          </w:tr>
        </w:tbl>
      </w:sdtContent>
    </w:sdt>
    <w:p w:rsidR="00000000" w:rsidDel="00000000" w:rsidP="00000000" w:rsidRDefault="00000000" w:rsidRPr="00000000" w14:paraId="000014E4">
      <w:pPr>
        <w:pStyle w:val="Heading4"/>
        <w:ind w:left="0" w:firstLine="0"/>
        <w:rPr/>
      </w:pPr>
      <w:bookmarkStart w:colFirst="0" w:colLast="0" w:name="_heading=h.ub62vetnhr7a" w:id="262"/>
      <w:bookmarkEnd w:id="262"/>
      <w:r w:rsidDel="00000000" w:rsidR="00000000" w:rsidRPr="00000000">
        <w:br w:type="page"/>
      </w:r>
      <w:r w:rsidDel="00000000" w:rsidR="00000000" w:rsidRPr="00000000">
        <w:rPr>
          <w:rtl w:val="0"/>
        </w:rPr>
      </w:r>
    </w:p>
    <w:p w:rsidR="00000000" w:rsidDel="00000000" w:rsidP="00000000" w:rsidRDefault="00000000" w:rsidRPr="00000000" w14:paraId="000014E5">
      <w:pPr>
        <w:pStyle w:val="Heading4"/>
        <w:numPr>
          <w:ilvl w:val="2"/>
          <w:numId w:val="75"/>
        </w:numPr>
        <w:ind w:left="708.6614173228347" w:hanging="150"/>
        <w:rPr>
          <w:sz w:val="22"/>
          <w:szCs w:val="22"/>
        </w:rPr>
      </w:pPr>
      <w:bookmarkStart w:colFirst="0" w:colLast="0" w:name="_heading=h.b11wvx3ttodp" w:id="263"/>
      <w:bookmarkEnd w:id="263"/>
      <w:r w:rsidDel="00000000" w:rsidR="00000000" w:rsidRPr="00000000">
        <w:rPr>
          <w:rtl w:val="0"/>
        </w:rPr>
        <w:t xml:space="preserve">Màn hình Quá số lần gửi OTP</w:t>
      </w:r>
    </w:p>
    <w:sdt>
      <w:sdtPr>
        <w:lock w:val="contentLocked"/>
        <w:id w:val="711247969"/>
        <w:tag w:val="goog_rdk_129"/>
      </w:sdtPr>
      <w:sdtContent>
        <w:tbl>
          <w:tblPr>
            <w:tblStyle w:val="Table131"/>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0"/>
            <w:gridCol w:w="1335"/>
            <w:gridCol w:w="3795"/>
            <w:tblGridChange w:id="0">
              <w:tblGrid>
                <w:gridCol w:w="3900"/>
                <w:gridCol w:w="1335"/>
                <w:gridCol w:w="379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6">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E7">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4E9">
                <w:pPr>
                  <w:widowControl w:val="0"/>
                  <w:rPr/>
                </w:pPr>
                <w:r w:rsidDel="00000000" w:rsidR="00000000" w:rsidRPr="00000000">
                  <w:rPr/>
                  <w:drawing>
                    <wp:inline distB="114300" distT="114300" distL="114300" distR="114300">
                      <wp:extent cx="2343150" cy="5003800"/>
                      <wp:effectExtent b="0" l="0" r="0" t="0"/>
                      <wp:docPr id="58" name="image36.png"/>
                      <a:graphic>
                        <a:graphicData uri="http://schemas.openxmlformats.org/drawingml/2006/picture">
                          <pic:pic>
                            <pic:nvPicPr>
                              <pic:cNvPr id="0" name="image36.png"/>
                              <pic:cNvPicPr preferRelativeResize="0"/>
                            </pic:nvPicPr>
                            <pic:blipFill>
                              <a:blip r:embed="rId182"/>
                              <a:srcRect b="0" l="0" r="0" t="0"/>
                              <a:stretch>
                                <a:fillRect/>
                              </a:stretch>
                            </pic:blipFill>
                            <pic:spPr>
                              <a:xfrm>
                                <a:off x="0" y="0"/>
                                <a:ext cx="2343150" cy="5003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EA">
                <w:pPr>
                  <w:widowControl w:val="0"/>
                  <w:spacing w:line="360" w:lineRule="auto"/>
                  <w:rPr/>
                </w:pPr>
                <w:r w:rsidDel="00000000" w:rsidR="00000000" w:rsidRPr="00000000">
                  <w:rPr>
                    <w:rtl w:val="0"/>
                  </w:rPr>
                  <w:t xml:space="preserve">Hiển thị khi user chọn Gửi lại OTP, nhưng số lần gửi lại trong vòng 24h đã  &gt;4.</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ED">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EF">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0">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F1">
                <w:pPr>
                  <w:widowControl w:val="0"/>
                  <w:spacing w:line="360" w:lineRule="auto"/>
                  <w:rPr/>
                </w:pPr>
                <w:r w:rsidDel="00000000" w:rsidR="00000000" w:rsidRPr="00000000">
                  <w:rPr>
                    <w:rtl w:val="0"/>
                  </w:rPr>
                  <w:t xml:space="preserve">Đăng ký thiết bị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360" w:lineRule="auto"/>
                  <w:rPr/>
                </w:pPr>
                <w:r w:rsidDel="00000000" w:rsidR="00000000" w:rsidRPr="00000000">
                  <w:rPr>
                    <w:rtl w:val="0"/>
                  </w:rPr>
                  <w:t xml:space="preserve">Block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360" w:lineRule="auto"/>
                  <w:rPr/>
                </w:pPr>
                <w:r w:rsidDel="00000000" w:rsidR="00000000" w:rsidRPr="00000000">
                  <w:rPr>
                    <w:rtl w:val="0"/>
                  </w:rPr>
                  <w:t xml:space="preserve">Bạn đã yêu cầu gửi lại OTP 4 lần hôm nay rồi. Vui lòng thử lại sau </w:t>
                </w:r>
                <w:r w:rsidDel="00000000" w:rsidR="00000000" w:rsidRPr="00000000">
                  <w:rPr>
                    <w:color w:val="9900ff"/>
                    <w:rtl w:val="0"/>
                  </w:rPr>
                  <w:t xml:space="preserve">hh:mm dd/mm/yyyy</w:t>
                </w:r>
                <w:r w:rsidDel="00000000" w:rsidR="00000000" w:rsidRPr="00000000">
                  <w:rPr>
                    <w:rtl w:val="0"/>
                  </w:rPr>
                  <w:t xml:space="preserve"> nhé.</w:t>
                </w:r>
              </w:p>
              <w:p w:rsidR="00000000" w:rsidDel="00000000" w:rsidP="00000000" w:rsidRDefault="00000000" w:rsidRPr="00000000" w14:paraId="000014F5">
                <w:pPr>
                  <w:widowControl w:val="0"/>
                  <w:spacing w:line="360" w:lineRule="auto"/>
                  <w:rPr/>
                </w:pPr>
                <w:r w:rsidDel="00000000" w:rsidR="00000000" w:rsidRPr="00000000">
                  <w:rPr>
                    <w:rtl w:val="0"/>
                  </w:rPr>
                </w:r>
              </w:p>
              <w:p w:rsidR="00000000" w:rsidDel="00000000" w:rsidP="00000000" w:rsidRDefault="00000000" w:rsidRPr="00000000" w14:paraId="000014F6">
                <w:pPr>
                  <w:widowControl w:val="0"/>
                  <w:spacing w:line="360" w:lineRule="auto"/>
                  <w:rPr/>
                </w:pPr>
                <w:r w:rsidDel="00000000" w:rsidR="00000000" w:rsidRPr="00000000">
                  <w:rPr>
                    <w:rtl w:val="0"/>
                  </w:rPr>
                  <w:t xml:space="preserve">Trong đó, mốc thời gian là thời gian gửi OTP lần 4 + 24h.</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F7">
                <w:pPr>
                  <w:widowControl w:val="0"/>
                  <w:spacing w:after="0" w:before="0" w:line="240" w:lineRule="auto"/>
                  <w:ind w:left="0" w:firstLine="0"/>
                  <w:rPr>
                    <w:b w:val="1"/>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4F8">
                <w:pPr>
                  <w:widowControl w:val="0"/>
                  <w:spacing w:line="360" w:lineRule="auto"/>
                  <w:rPr/>
                </w:pPr>
                <w:r w:rsidDel="00000000" w:rsidR="00000000" w:rsidRPr="00000000">
                  <w:rPr>
                    <w:rtl w:val="0"/>
                  </w:rPr>
                  <w:t xml:space="preserve">Block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4FC">
                <w:pPr>
                  <w:widowControl w:val="0"/>
                  <w:spacing w:line="360" w:lineRule="auto"/>
                  <w:rPr/>
                </w:pPr>
                <w:r w:rsidDel="00000000" w:rsidR="00000000" w:rsidRPr="00000000">
                  <w:rPr>
                    <w:rtl w:val="0"/>
                  </w:rPr>
                  <w:t xml:space="preserve">Nhập mã kích hoạt Smart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4FD">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E">
                <w:pPr>
                  <w:widowControl w:val="0"/>
                  <w:spacing w:line="360" w:lineRule="auto"/>
                  <w:rPr/>
                </w:pPr>
                <w:r w:rsidDel="00000000" w:rsidR="00000000" w:rsidRPr="00000000">
                  <w:rPr>
                    <w:rtl w:val="0"/>
                  </w:rPr>
                  <w:t xml:space="preserve">Input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14FF">
                <w:pPr>
                  <w:widowControl w:val="0"/>
                  <w:spacing w:line="360" w:lineRule="auto"/>
                  <w:rPr/>
                </w:pPr>
                <w:r w:rsidDel="00000000" w:rsidR="00000000" w:rsidRPr="00000000">
                  <w:rPr>
                    <w:rtl w:val="0"/>
                  </w:rPr>
                  <w:t xml:space="preserve">Disable không cho phép nhập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00">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01">
                <w:pPr>
                  <w:widowControl w:val="0"/>
                  <w:spacing w:line="360" w:lineRule="auto"/>
                  <w:rPr/>
                </w:pPr>
                <w:r w:rsidDel="00000000" w:rsidR="00000000" w:rsidRPr="00000000">
                  <w:rPr>
                    <w:rtl w:val="0"/>
                  </w:rPr>
                  <w:t xml:space="preserve">Inline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502">
                <w:pPr>
                  <w:widowControl w:val="0"/>
                  <w:spacing w:line="360" w:lineRule="auto"/>
                  <w:rPr/>
                </w:pPr>
                <w:r w:rsidDel="00000000" w:rsidR="00000000" w:rsidRPr="00000000">
                  <w:rPr>
                    <w:rtl w:val="0"/>
                  </w:rPr>
                  <w:t xml:space="preserve">Quá số lần gửi yêu cầu nhận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04">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505">
                <w:pPr>
                  <w:widowControl w:val="0"/>
                  <w:spacing w:line="360" w:lineRule="auto"/>
                  <w:ind w:left="0" w:right="135.35433070866134" w:firstLine="0"/>
                  <w:rPr/>
                </w:pPr>
                <w:r w:rsidDel="00000000" w:rsidR="00000000" w:rsidRPr="00000000">
                  <w:rPr>
                    <w:rtl w:val="0"/>
                  </w:rPr>
                  <w:t xml:space="preserve">Về trang chủ</w:t>
                </w:r>
              </w:p>
              <w:p w:rsidR="00000000" w:rsidDel="00000000" w:rsidP="00000000" w:rsidRDefault="00000000" w:rsidRPr="00000000" w14:paraId="00001506">
                <w:pPr>
                  <w:widowControl w:val="0"/>
                  <w:spacing w:line="360" w:lineRule="auto"/>
                  <w:ind w:left="0" w:right="135.35433070866134" w:firstLine="0"/>
                  <w:rPr/>
                </w:pPr>
                <w:r w:rsidDel="00000000" w:rsidR="00000000" w:rsidRPr="00000000">
                  <w:rPr>
                    <w:rtl w:val="0"/>
                  </w:rPr>
                  <w:t xml:space="preserve">Khi click, thoát app quay về màn hình home MoMo.</w:t>
                </w:r>
              </w:p>
            </w:tc>
          </w:tr>
        </w:tbl>
      </w:sdtContent>
    </w:sdt>
    <w:p w:rsidR="00000000" w:rsidDel="00000000" w:rsidP="00000000" w:rsidRDefault="00000000" w:rsidRPr="00000000" w14:paraId="00001507">
      <w:pPr>
        <w:pStyle w:val="Heading4"/>
        <w:numPr>
          <w:ilvl w:val="2"/>
          <w:numId w:val="75"/>
        </w:numPr>
        <w:ind w:left="708.6614173228347" w:hanging="150"/>
        <w:rPr>
          <w:sz w:val="22"/>
          <w:szCs w:val="22"/>
        </w:rPr>
      </w:pPr>
      <w:bookmarkStart w:colFirst="0" w:colLast="0" w:name="_heading=h.m8ay406ihzye" w:id="264"/>
      <w:bookmarkEnd w:id="264"/>
      <w:r w:rsidDel="00000000" w:rsidR="00000000" w:rsidRPr="00000000">
        <w:rPr>
          <w:rtl w:val="0"/>
        </w:rPr>
        <w:t xml:space="preserve">Màn hình Nhập sai OTP quá 3 lần</w:t>
      </w:r>
    </w:p>
    <w:sdt>
      <w:sdtPr>
        <w:lock w:val="contentLocked"/>
        <w:id w:val="-1561400846"/>
        <w:tag w:val="goog_rdk_130"/>
      </w:sdtPr>
      <w:sdtContent>
        <w:tbl>
          <w:tblPr>
            <w:tblStyle w:val="Table132"/>
            <w:tblW w:w="90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0"/>
            <w:gridCol w:w="1335"/>
            <w:gridCol w:w="3795"/>
            <w:tblGridChange w:id="0">
              <w:tblGrid>
                <w:gridCol w:w="3900"/>
                <w:gridCol w:w="1335"/>
                <w:gridCol w:w="3795"/>
              </w:tblGrid>
            </w:tblGridChange>
          </w:tblGrid>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8">
                <w:pPr>
                  <w:widowControl w:val="0"/>
                  <w:rPr>
                    <w:b w:val="1"/>
                  </w:rPr>
                </w:pPr>
                <w:r w:rsidDel="00000000" w:rsidR="00000000" w:rsidRPr="00000000">
                  <w:rPr>
                    <w:b w:val="1"/>
                    <w:rtl w:val="0"/>
                  </w:rPr>
                  <w:t xml:space="preserve">Giao diện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509">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rPr/>
                </w:pPr>
                <w:r w:rsidDel="00000000" w:rsidR="00000000" w:rsidRPr="00000000">
                  <w:rPr/>
                  <w:drawing>
                    <wp:inline distB="114300" distT="114300" distL="114300" distR="114300">
                      <wp:extent cx="2343150" cy="5003800"/>
                      <wp:effectExtent b="0" l="0" r="0" t="0"/>
                      <wp:docPr id="116" name="image102.png"/>
                      <a:graphic>
                        <a:graphicData uri="http://schemas.openxmlformats.org/drawingml/2006/picture">
                          <pic:pic>
                            <pic:nvPicPr>
                              <pic:cNvPr id="0" name="image102.png"/>
                              <pic:cNvPicPr preferRelativeResize="0"/>
                            </pic:nvPicPr>
                            <pic:blipFill>
                              <a:blip r:embed="rId183"/>
                              <a:srcRect b="0" l="0" r="0" t="0"/>
                              <a:stretch>
                                <a:fillRect/>
                              </a:stretch>
                            </pic:blipFill>
                            <pic:spPr>
                              <a:xfrm>
                                <a:off x="0" y="0"/>
                                <a:ext cx="2343150" cy="50038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360" w:lineRule="auto"/>
                  <w:rPr/>
                </w:pPr>
                <w:r w:rsidDel="00000000" w:rsidR="00000000" w:rsidRPr="00000000">
                  <w:rPr>
                    <w:rtl w:val="0"/>
                  </w:rPr>
                  <w:t xml:space="preserve">Hiển thị khi user nhập sai OTP &gt;= 3 lần.</w:t>
                </w:r>
              </w:p>
            </w:tc>
          </w:tr>
          <w:tr>
            <w:trPr>
              <w:cantSplit w:val="0"/>
              <w:trHeight w:val="409.98046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0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0F">
                <w:pPr>
                  <w:widowControl w:val="0"/>
                  <w:rPr>
                    <w:b w:val="1"/>
                  </w:rPr>
                </w:pPr>
                <w:r w:rsidDel="00000000" w:rsidR="00000000" w:rsidRPr="00000000">
                  <w:rPr>
                    <w:b w:val="1"/>
                    <w:rtl w:val="0"/>
                  </w:rPr>
                  <w:t xml:space="preserve">Screen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510">
                <w:pPr>
                  <w:widowControl w:val="0"/>
                  <w:rPr>
                    <w:b w:val="1"/>
                  </w:rPr>
                </w:pPr>
                <w:r w:rsidDel="00000000" w:rsidR="00000000" w:rsidRPr="00000000">
                  <w:rPr>
                    <w:b w:val="1"/>
                    <w:rtl w:val="0"/>
                  </w:rPr>
                  <w:t xml:space="preserve">Mô tả</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11">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12">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513">
                <w:pPr>
                  <w:widowControl w:val="0"/>
                  <w:spacing w:line="360" w:lineRule="auto"/>
                  <w:rPr/>
                </w:pPr>
                <w:r w:rsidDel="00000000" w:rsidR="00000000" w:rsidRPr="00000000">
                  <w:rPr>
                    <w:rtl w:val="0"/>
                  </w:rPr>
                  <w:t xml:space="preserve">Đăng ký thiết bị mới</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14">
                <w:pPr>
                  <w:widowControl w:val="0"/>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15">
                <w:pPr>
                  <w:widowControl w:val="0"/>
                  <w:spacing w:line="360" w:lineRule="auto"/>
                  <w:rPr/>
                </w:pPr>
                <w:r w:rsidDel="00000000" w:rsidR="00000000" w:rsidRPr="00000000">
                  <w:rPr>
                    <w:rtl w:val="0"/>
                  </w:rPr>
                  <w:t xml:space="preserve">Block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16">
                <w:pPr>
                  <w:widowControl w:val="0"/>
                  <w:spacing w:line="360" w:lineRule="auto"/>
                  <w:rPr/>
                </w:pPr>
                <w:r w:rsidDel="00000000" w:rsidR="00000000" w:rsidRPr="00000000">
                  <w:rPr>
                    <w:rtl w:val="0"/>
                  </w:rPr>
                  <w:t xml:space="preserve">Thao tác đang bị tạm khóa do nhập sai OTP 3 lần, vui lòng thử lại sau 5 phút.</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after="0" w:before="0" w:line="240" w:lineRule="auto"/>
                  <w:ind w:left="0" w:firstLine="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518">
                <w:pPr>
                  <w:widowControl w:val="0"/>
                  <w:spacing w:line="360" w:lineRule="auto"/>
                  <w:rPr/>
                </w:pPr>
                <w:r w:rsidDel="00000000" w:rsidR="00000000" w:rsidRPr="00000000">
                  <w:rPr>
                    <w:rtl w:val="0"/>
                  </w:rPr>
                  <w:t xml:space="preserve">Block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1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1C">
                <w:pPr>
                  <w:widowControl w:val="0"/>
                  <w:spacing w:line="360" w:lineRule="auto"/>
                  <w:rPr/>
                </w:pPr>
                <w:r w:rsidDel="00000000" w:rsidR="00000000" w:rsidRPr="00000000">
                  <w:rPr>
                    <w:rtl w:val="0"/>
                  </w:rPr>
                  <w:t xml:space="preserve">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151D">
                <w:pPr>
                  <w:widowControl w:val="0"/>
                  <w:spacing w:line="360" w:lineRule="auto"/>
                  <w:rPr/>
                </w:pPr>
                <w:r w:rsidDel="00000000" w:rsidR="00000000" w:rsidRPr="00000000">
                  <w:rPr>
                    <w:rtl w:val="0"/>
                  </w:rPr>
                  <w:t xml:space="preserve">Nhập mã kích hoạt Smart OTP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1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1F">
                <w:pPr>
                  <w:widowControl w:val="0"/>
                  <w:spacing w:line="360" w:lineRule="auto"/>
                  <w:rPr/>
                </w:pPr>
                <w:r w:rsidDel="00000000" w:rsidR="00000000" w:rsidRPr="00000000">
                  <w:rPr>
                    <w:rtl w:val="0"/>
                  </w:rPr>
                  <w:t xml:space="preserve">Input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1520">
                <w:pPr>
                  <w:widowControl w:val="0"/>
                  <w:spacing w:line="360" w:lineRule="auto"/>
                  <w:rPr/>
                </w:pPr>
                <w:r w:rsidDel="00000000" w:rsidR="00000000" w:rsidRPr="00000000">
                  <w:rPr>
                    <w:rtl w:val="0"/>
                  </w:rPr>
                  <w:t xml:space="preserve">Disable không cho phép nhập</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2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22">
                <w:pPr>
                  <w:widowControl w:val="0"/>
                  <w:spacing w:line="360" w:lineRule="auto"/>
                  <w:rPr/>
                </w:pPr>
                <w:r w:rsidDel="00000000" w:rsidR="00000000" w:rsidRPr="00000000">
                  <w:rPr>
                    <w:rtl w:val="0"/>
                  </w:rPr>
                  <w:t xml:space="preserve">Inline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523">
                <w:pPr>
                  <w:widowControl w:val="0"/>
                  <w:spacing w:line="360" w:lineRule="auto"/>
                  <w:rPr/>
                </w:pPr>
                <w:r w:rsidDel="00000000" w:rsidR="00000000" w:rsidRPr="00000000">
                  <w:rPr>
                    <w:rtl w:val="0"/>
                  </w:rPr>
                  <w:t xml:space="preserve">Nhập sai OTP quá 3 lần</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52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25">
                <w:pPr>
                  <w:widowControl w:val="0"/>
                  <w:spacing w:line="360" w:lineRule="auto"/>
                  <w:rPr/>
                </w:pPr>
                <w:r w:rsidDel="00000000" w:rsidR="00000000" w:rsidRPr="00000000">
                  <w:rPr>
                    <w:rtl w:val="0"/>
                  </w:rPr>
                  <w:t xml:space="preserv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1526">
                <w:pPr>
                  <w:widowControl w:val="0"/>
                  <w:spacing w:line="360" w:lineRule="auto"/>
                  <w:ind w:right="135.35433070866134"/>
                  <w:rPr/>
                </w:pPr>
                <w:r w:rsidDel="00000000" w:rsidR="00000000" w:rsidRPr="00000000">
                  <w:rPr>
                    <w:rtl w:val="0"/>
                  </w:rPr>
                  <w:t xml:space="preserve">Về trang chủ</w:t>
                </w:r>
              </w:p>
              <w:p w:rsidR="00000000" w:rsidDel="00000000" w:rsidP="00000000" w:rsidRDefault="00000000" w:rsidRPr="00000000" w14:paraId="00001527">
                <w:pPr>
                  <w:widowControl w:val="0"/>
                  <w:spacing w:line="360" w:lineRule="auto"/>
                  <w:ind w:right="135.35433070866134"/>
                  <w:rPr/>
                </w:pPr>
                <w:r w:rsidDel="00000000" w:rsidR="00000000" w:rsidRPr="00000000">
                  <w:rPr>
                    <w:rtl w:val="0"/>
                  </w:rPr>
                  <w:t xml:space="preserve">Khi click, thoát app quay về màn hình home MoMo.</w:t>
                </w:r>
              </w:p>
            </w:tc>
          </w:tr>
        </w:tbl>
      </w:sdtContent>
    </w:sdt>
    <w:p w:rsidR="00000000" w:rsidDel="00000000" w:rsidP="00000000" w:rsidRDefault="00000000" w:rsidRPr="00000000" w14:paraId="00001528">
      <w:pPr>
        <w:pStyle w:val="Heading3"/>
        <w:ind w:left="0" w:firstLine="0"/>
        <w:rPr>
          <w:rFonts w:ascii="Montserrat" w:cs="Montserrat" w:eastAsia="Montserrat" w:hAnsi="Montserrat"/>
        </w:rPr>
      </w:pPr>
      <w:bookmarkStart w:colFirst="0" w:colLast="0" w:name="_heading=h.n83764cwk26l" w:id="265"/>
      <w:bookmarkEnd w:id="265"/>
      <w:r w:rsidDel="00000000" w:rsidR="00000000" w:rsidRPr="00000000">
        <w:rPr>
          <w:rtl w:val="0"/>
        </w:rPr>
      </w:r>
    </w:p>
    <w:sectPr>
      <w:headerReference r:id="rId18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PHAN MINH NGUYỆT - ITC - QC - QC Engineer I" w:id="11" w:date="2025-07-31T01:51:30Z">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SAI, update lại chỗ này @quyen.hoang1@mservice.com.vn </w:t>
      </w:r>
    </w:p>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GD thất bại do user hủy lệnh (có message hoàn tiền vì đã hủy lệnh)</w:t>
      </w:r>
    </w:p>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USER_CANCELED (rollback)</w:t>
      </w:r>
    </w:p>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GD thất bại khác (có message như KQGD)</w:t>
      </w:r>
    </w:p>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FAILED (rollback)</w:t>
      </w:r>
    </w:p>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REJECTED (rollback)</w:t>
      </w:r>
    </w:p>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SYS_CANCELED (rollback)</w:t>
      </w:r>
    </w:p>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GD đang xử lý: </w:t>
      </w:r>
    </w:p>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gửi VSD timeout hoặc VSD trả về mã lỗi không xác định.</w:t>
      </w:r>
    </w:p>
    <w:p w:rsidR="00000000" w:rsidDel="00000000" w:rsidP="00000000" w:rsidRDefault="00000000" w:rsidRPr="00000000" w14:paraId="00001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GD thành công</w:t>
      </w:r>
    </w:p>
    <w:p w:rsidR="00000000" w:rsidDel="00000000" w:rsidP="00000000" w:rsidRDefault="00000000" w:rsidRPr="00000000" w14:paraId="00001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WAITING_ORDERED, ORDERED, WAITING_CANCELED, WAITING_MATCHED, MATCHED, ALLOCATED.</w:t>
      </w:r>
    </w:p>
    <w:p w:rsidR="00000000" w:rsidDel="00000000" w:rsidP="00000000" w:rsidRDefault="00000000" w:rsidRPr="00000000" w14:paraId="00001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Lệnh mua có trạng thái UNMATCHED (refund) =&gt; chưa define</w:t>
      </w:r>
    </w:p>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THẠCH THỊ MAI - ITC - QC - QC Engineer II" w:id="27" w:date="2025-07-08T09:41:33Z">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Trong thời điểm này nếu đang đi điện cho VSD thì luồng đi điện vẫn hoạt động đúng Quyên?</w:t>
      </w:r>
    </w:p>
  </w:comment>
  <w:comment w:author="PHAN MINH NGUYỆT - ITC - QC - QC Engineer I" w:id="10" w:date="2025-08-07T09:05:03Z">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message thất bại tương tự KQGD cho các trường hợp FIALED, REJECTED, SYS_CANCELED @quyen.hoang1@mservice.com.vn</w:t>
      </w:r>
    </w:p>
    <w:p w:rsidR="00000000" w:rsidDel="00000000" w:rsidP="00000000" w:rsidRDefault="00000000" w:rsidRPr="00000000" w14:paraId="00001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THẠCH THỊ MAI - ITC - QC - QC Engineer II" w:id="12" w:date="2025-07-17T08:30:39Z">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thêm trường hợp lệnh bán bị VSD Rejected</w:t>
      </w:r>
    </w:p>
  </w:comment>
  <w:comment w:author="PHAN MINH NGUYỆT - ITC - QC - QC Engineer I" w:id="25" w:date="2025-08-26T01:19:36Z">
    <w:p w:rsidR="00000000" w:rsidDel="00000000" w:rsidP="00000000" w:rsidRDefault="00000000" w:rsidRPr="00000000" w14:paraId="00001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có UI không khớp - CVS-5379</w:t>
      </w:r>
    </w:p>
  </w:comment>
  <w:comment w:author="PHAN MINH NGUYỆT - ITC - QC - QC Engineer I" w:id="18" w:date="2025-08-15T04:10:45Z">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KHÔNG CÒN trường hợp này @quyen.hoang1@mservice.com.vn</w:t>
      </w:r>
    </w:p>
  </w:comment>
  <w:comment w:author="THẠCH THỊ MAI - ITC - QC - QC Engineer II" w:id="22" w:date="2025-06-20T06:31:51Z">
    <w:p w:rsidR="00000000" w:rsidDel="00000000" w:rsidP="00000000" w:rsidRDefault="00000000" w:rsidRPr="00000000" w14:paraId="00001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Lỡ trường hợp lỗi hệ thống mà user cứ bấm bán đo bán lại thì sao?</w:t>
      </w:r>
    </w:p>
    <w:p w:rsidR="00000000" w:rsidDel="00000000" w:rsidP="00000000" w:rsidRDefault="00000000" w:rsidRPr="00000000" w14:paraId="00001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Chỗ này mình có mô tả chi tiết là mã lỗi như thế nào mới cần hiển thị CTA này không?</w:t>
      </w:r>
    </w:p>
  </w:comment>
  <w:comment w:author="THẠCH THỊ MAI - ITC - QC - QC Engineer II" w:id="19" w:date="2025-06-20T06:22:47Z">
    <w:p w:rsidR="00000000" w:rsidDel="00000000" w:rsidP="00000000" w:rsidRDefault="00000000" w:rsidRPr="00000000" w14:paraId="00001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Bắt đầu đếm ngược từ khi nào á?</w:t>
      </w:r>
    </w:p>
  </w:comment>
  <w:comment w:author="THẠCH THỊ MAI - ITC - QC - QC Engineer II" w:id="23" w:date="2025-07-15T09:31:38Z">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thấy mô tả message info, trong design thì thấy có.</w:t>
      </w:r>
    </w:p>
  </w:comment>
  <w:comment w:author="PHAN MINH NGUYỆT - ITC - QC - QC Engineer I" w:id="5" w:date="2025-05-05T08:25:27Z">
    <w:p w:rsidR="00000000" w:rsidDel="00000000" w:rsidP="00000000" w:rsidRDefault="00000000" w:rsidRPr="00000000" w14:paraId="00001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flow chart vẫn để mốc 16h20 thay vì 14h30 @quyen.hoang1@mservice.com.vn, tương tự luồng hủy lệnh mua</w:t>
      </w:r>
    </w:p>
    <w:p w:rsidR="00000000" w:rsidDel="00000000" w:rsidP="00000000" w:rsidRDefault="00000000" w:rsidRPr="00000000" w14:paraId="00001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THẠCH THỊ MAI - ITC - QC - QC Engineer II" w:id="26" w:date="2025-07-04T07:52:38Z">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Chị thấy phần này trong sequence đnag check 2 trạng thái WAITING_ORDERED || WAITING_MATCHED</w:t>
      </w:r>
    </w:p>
  </w:comment>
  <w:comment w:author="THẠCH THỊ MAI - ITC - QC - QC Engineer II" w:id="17" w:date="2025-07-04T08:01:36Z">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mô tả rõ những lỗi nào mới cần thiết hiển thị CTA &lt;Bán lại&gt;</w:t>
      </w:r>
    </w:p>
  </w:comment>
  <w:comment w:author="PHAN MINH NGUYỆT - ITC - QC - QC Engineer I" w:id="2" w:date="2025-08-12T09:17:53Z">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https://chat.google.com/room/AAQAvvemwao/AgukvpgrHck/AgukvpgrHck?cls=10 skip hiển thị</w:t>
      </w:r>
    </w:p>
  </w:comment>
  <w:comment w:author="PHAN MINH NGUYỆT - ITC - QC - QC Engineer I" w:id="1" w:date="2025-07-10T04:33:15Z">
    <w:p w:rsidR="00000000" w:rsidDel="00000000" w:rsidP="00000000" w:rsidRDefault="00000000" w:rsidRPr="00000000" w14:paraId="00001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@quyen.hoang1@mservice.com.vn update doc https://chat.google.com/room/AAAAmPvpCYk/IJg-6RZACiU/IJg-6RZACiU?cls=10</w:t>
      </w:r>
    </w:p>
    <w:p w:rsidR="00000000" w:rsidDel="00000000" w:rsidP="00000000" w:rsidRDefault="00000000" w:rsidRPr="00000000" w14:paraId="00001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PHAN MINH NGUYỆT - ITC - QC - QC Engineer I" w:id="24" w:date="2025-09-03T10:35:10Z">
    <w:p w:rsidR="00000000" w:rsidDel="00000000" w:rsidP="00000000" w:rsidRDefault="00000000" w:rsidRPr="00000000" w14:paraId="00001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không có</w:t>
      </w:r>
    </w:p>
  </w:comment>
  <w:comment w:author="PHAN MINH NGUYỆT - ITC - QC - QC Engineer I" w:id="6" w:date="2025-08-06T08:10:50Z">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hình theo CVS-5139 chốt @quyen.hoang1@mservice.com.vn</w:t>
      </w:r>
    </w:p>
  </w:comment>
  <w:comment w:author="PHAN MINH NGUYỆT - ITC - QC - QC Engineer I" w:id="16" w:date="2025-07-15T07:20:41Z">
    <w:p w:rsidR="00000000" w:rsidDel="00000000" w:rsidP="00000000" w:rsidRDefault="00000000" w:rsidRPr="00000000" w14:paraId="00001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chỉ có tiền mua chờ khớp cũng disable? @quyen.hoang1@mservice.com.vn</w:t>
      </w:r>
    </w:p>
    <w:p w:rsidR="00000000" w:rsidDel="00000000" w:rsidP="00000000" w:rsidRDefault="00000000" w:rsidRPr="00000000" w14:paraId="00001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THẠCH THỊ MAI - ITC - QC - QC Engineer II" w:id="28" w:date="2025-07-23T09:42:31Z">
    <w:p w:rsidR="00000000" w:rsidDel="00000000" w:rsidP="00000000" w:rsidRDefault="00000000" w:rsidRPr="00000000" w14:paraId="00001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Thời điểm user đang đặt/hủy lệnh nhưng bảo trì, khi bấm các cta &lt;Tiếp tục&gt; &lt;Xác nhận&gt; ... có hiển thị popup này không?</w:t>
      </w:r>
    </w:p>
  </w:comment>
  <w:comment w:author="PHAN MINH NGUYỆT - ITC - QC - QC Engineer I" w:id="7" w:date="2025-08-09T16:39:55Z">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hay số tiền @quyen.hoang1@mservice.com.vn - tên vẫn giữ là Phí giao dịch hay đổi thành Phí mua?</w:t>
      </w:r>
    </w:p>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PHAN MINH NGUYỆT - ITC - QC - QC Engineer I" w:id="13" w:date="2025-07-09T07:07:30Z">
    <w:p w:rsidR="00000000" w:rsidDel="00000000" w:rsidP="00000000" w:rsidRDefault="00000000" w:rsidRPr="00000000" w14:paraId="00001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bổ sung 2 màn hình Lịch sử lệnh trống:</w:t>
      </w:r>
    </w:p>
    <w:p w:rsidR="00000000" w:rsidDel="00000000" w:rsidP="00000000" w:rsidRDefault="00000000" w:rsidRPr="00000000" w14:paraId="00001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Khi chưa đăng ký</w:t>
      </w:r>
    </w:p>
    <w:p w:rsidR="00000000" w:rsidDel="00000000" w:rsidP="00000000" w:rsidRDefault="00000000" w:rsidRPr="00000000" w14:paraId="00001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Khi đã đăng ký chưa đầu tư</w:t>
      </w:r>
    </w:p>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@quyen.hoang1@mservice.com.vn</w:t>
      </w:r>
    </w:p>
  </w:comment>
  <w:comment w:author="PHAN MINH NGUYỆT - ITC - QC - QC Engineer I" w:id="9" w:date="2025-07-27T10:24:22Z">
    <w:p w:rsidR="00000000" w:rsidDel="00000000" w:rsidP="00000000" w:rsidRDefault="00000000" w:rsidRPr="00000000" w14:paraId="00001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Trường hợp gửi lệnh đặt mua cho Core CCQ timeout/error thì không có field này.</w:t>
      </w:r>
    </w:p>
  </w:comment>
  <w:comment w:author="PHAN MINH NGUYỆT - ITC - QC - QC Engineer I" w:id="0" w:date="2025-07-09T13:46:55Z">
    <w:p w:rsidR="00000000" w:rsidDel="00000000" w:rsidP="00000000" w:rsidRDefault="00000000" w:rsidRPr="00000000" w14:paraId="00001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bổ sung rule validate key tài khoản (CCCD, agentID) + link file mã lỗi để biết có check rule này cho nghiệp vụ mở tk</w:t>
      </w:r>
    </w:p>
  </w:comment>
  <w:comment w:author="PHAN MINH NGUYỆT - ITC - QC - QC Engineer I" w:id="8" w:date="2025-07-27T10:20:53Z">
    <w:p w:rsidR="00000000" w:rsidDel="00000000" w:rsidP="00000000" w:rsidRDefault="00000000" w:rsidRPr="00000000" w14:paraId="00001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Đặt lệnh không thành công do hệ thống đang bận.</w:t>
      </w:r>
    </w:p>
  </w:comment>
  <w:comment w:author="PHAN MINH NGUYỆT - ITC - QC - QC Engineer I" w:id="4" w:date="2025-07-15T07:21:35Z">
    <w:p w:rsidR="00000000" w:rsidDel="00000000" w:rsidP="00000000" w:rsidRDefault="00000000" w:rsidRPr="00000000" w14:paraId="00001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rule hiển thị thế nào? khi nào ẩn/hiện CTA nào</w:t>
      </w:r>
    </w:p>
  </w:comment>
  <w:comment w:author="PHAN MINH NGUYỆT - ITC - QC - QC Engineer I" w:id="3" w:date="2025-04-21T04:46:27Z">
    <w:p w:rsidR="00000000" w:rsidDel="00000000" w:rsidP="00000000" w:rsidRDefault="00000000" w:rsidRPr="00000000" w14:paraId="00001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thấy mã lỗi đề cập message này, trong mã lỗi đang sử dụng message khác? https://docs.google.com/spreadsheets/d/1IFK86UmllUWLI-J5ukoIGR1qfy95TRDkBlgmg4xyRsc/edit?gid=1403480314#gid=1403480314</w:t>
      </w:r>
    </w:p>
  </w:comment>
  <w:comment w:author="PHAN MINH NGUYỆT - ITC - QC - QC Engineer I" w:id="15" w:date="2025-06-26T04:45:21Z">
    <w:p w:rsidR="00000000" w:rsidDel="00000000" w:rsidP="00000000" w:rsidRDefault="00000000" w:rsidRPr="00000000" w14:paraId="00001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@quyen.hoang1@mservice.com.vn  chỗ này là Danh sách quỹ đúng ko?</w:t>
      </w:r>
    </w:p>
    <w:p w:rsidR="00000000" w:rsidDel="00000000" w:rsidP="00000000" w:rsidRDefault="00000000" w:rsidRPr="00000000" w14:paraId="00001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quyen.hoang1@mservice.com.vn_</w:t>
      </w:r>
    </w:p>
  </w:comment>
  <w:comment w:author="THẠCH THỊ MAI - ITC - QC - QC Engineer II" w:id="14" w:date="2025-07-09T03:55:16Z">
    <w:p w:rsidR="00000000" w:rsidDel="00000000" w:rsidP="00000000" w:rsidRDefault="00000000" w:rsidRPr="00000000" w14:paraId="00001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chỗ này sao vừa &gt;= và &lt;= á Quyên</w:t>
      </w:r>
    </w:p>
  </w:comment>
  <w:comment w:author="THẠCH THỊ MAI - ITC - QC - QC Engineer II" w:id="20" w:date="2025-06-20T06:09:51Z">
    <w:p w:rsidR="00000000" w:rsidDel="00000000" w:rsidP="00000000" w:rsidRDefault="00000000" w:rsidRPr="00000000" w14:paraId="00001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này không đi qua smart OTP hay PIN xác thực hay sao ạ?</w:t>
      </w:r>
    </w:p>
    <w:p w:rsidR="00000000" w:rsidDel="00000000" w:rsidP="00000000" w:rsidRDefault="00000000" w:rsidRPr="00000000" w14:paraId="00001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Trên design thấy có vẽ phần xác thực smart OTP tại MH này nhưng trong document không thấy đề cập.</w:t>
      </w:r>
    </w:p>
  </w:comment>
  <w:comment w:author="HOÀNG NGỌC THẢO QUYÊN - FS - Product Executive" w:id="21" w:date="2025-06-20T06:12:40Z">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cóa smart otp theo figma nhe ạ</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1539" w15:done="0"/>
  <w15:commentEx w15:paraId="0000153A" w15:done="0"/>
  <w15:commentEx w15:paraId="0000153C" w15:done="0"/>
  <w15:commentEx w15:paraId="0000153D" w15:done="0"/>
  <w15:commentEx w15:paraId="0000153E" w15:done="0"/>
  <w15:commentEx w15:paraId="0000153F" w15:done="0"/>
  <w15:commentEx w15:paraId="00001541" w15:done="0"/>
  <w15:commentEx w15:paraId="00001542" w15:done="0"/>
  <w15:commentEx w15:paraId="00001543" w15:done="0"/>
  <w15:commentEx w15:paraId="00001545" w15:done="0"/>
  <w15:commentEx w15:paraId="00001546" w15:done="0"/>
  <w15:commentEx w15:paraId="00001547" w15:done="0"/>
  <w15:commentEx w15:paraId="00001548" w15:done="0"/>
  <w15:commentEx w15:paraId="0000154A" w15:done="0"/>
  <w15:commentEx w15:paraId="0000154B" w15:done="0"/>
  <w15:commentEx w15:paraId="0000154C" w15:done="0"/>
  <w15:commentEx w15:paraId="0000154E" w15:done="0"/>
  <w15:commentEx w15:paraId="0000154F" w15:done="0"/>
  <w15:commentEx w15:paraId="00001551" w15:done="0"/>
  <w15:commentEx w15:paraId="00001555" w15:done="0"/>
  <w15:commentEx w15:paraId="00001556" w15:done="0"/>
  <w15:commentEx w15:paraId="00001557" w15:done="0"/>
  <w15:commentEx w15:paraId="00001558" w15:done="0"/>
  <w15:commentEx w15:paraId="00001559" w15:done="0"/>
  <w15:commentEx w15:paraId="0000155A" w15:done="0"/>
  <w15:commentEx w15:paraId="0000155C" w15:done="0"/>
  <w15:commentEx w15:paraId="0000155D" w15:done="0"/>
  <w15:commentEx w15:paraId="0000155F" w15:done="0"/>
  <w15:commentEx w15:paraId="00001560" w15:paraIdParent="0000155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52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83.4645669291342" w:hanging="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83.464566929134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83.4645669291342" w:hanging="283.4645669291342"/>
      </w:pPr>
      <w:rPr>
        <w:u w:val="none"/>
      </w:rPr>
    </w:lvl>
    <w:lvl w:ilvl="1">
      <w:start w:val="1"/>
      <w:numFmt w:val="bullet"/>
      <w:lvlText w:val="○"/>
      <w:lvlJc w:val="left"/>
      <w:pPr>
        <w:ind w:left="708.6614173228347"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436.5354330708662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08.661417322833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25.19685039370046" w:hanging="360"/>
      </w:pPr>
      <w:rPr>
        <w:u w:val="none"/>
      </w:rPr>
    </w:lvl>
    <w:lvl w:ilvl="1">
      <w:start w:val="1"/>
      <w:numFmt w:val="bullet"/>
      <w:lvlText w:val="+"/>
      <w:lvlJc w:val="left"/>
      <w:pPr>
        <w:ind w:left="850.3937007874017" w:hanging="359.99999999999994"/>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283.464566929134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25.19685039370046" w:hanging="360"/>
      </w:pPr>
      <w:rPr>
        <w:u w:val="none"/>
      </w:rPr>
    </w:lvl>
    <w:lvl w:ilvl="1">
      <w:start w:val="1"/>
      <w:numFmt w:val="bullet"/>
      <w:lvlText w:val="○"/>
      <w:lvlJc w:val="left"/>
      <w:pPr>
        <w:ind w:left="708.6614173228347"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right"/>
      <w:pPr>
        <w:ind w:left="850.3937007874017" w:hanging="359.99999999999994"/>
      </w:pPr>
      <w:rPr>
        <w:u w:val="none"/>
      </w:rPr>
    </w:lvl>
    <w:lvl w:ilvl="1">
      <w:start w:val="1"/>
      <w:numFmt w:val="decimal"/>
      <w:lvlText w:val="%1.%2."/>
      <w:lvlJc w:val="right"/>
      <w:pPr>
        <w:ind w:left="992.1259842519685" w:hanging="360"/>
      </w:pPr>
      <w:rPr>
        <w:u w:val="none"/>
      </w:rPr>
    </w:lvl>
    <w:lvl w:ilvl="2">
      <w:start w:val="1"/>
      <w:numFmt w:val="decimal"/>
      <w:lvlText w:val="%1.%2.%3."/>
      <w:lvlJc w:val="right"/>
      <w:pPr>
        <w:ind w:left="708.6614173228347" w:hanging="150"/>
      </w:pPr>
      <w:rPr>
        <w:sz w:val="24"/>
        <w:szCs w:val="24"/>
        <w:u w:val="none"/>
      </w:rPr>
    </w:lvl>
    <w:lvl w:ilvl="3">
      <w:start w:val="1"/>
      <w:numFmt w:val="decimal"/>
      <w:lvlText w:val="%1.%2.%3.%4."/>
      <w:lvlJc w:val="right"/>
      <w:pPr>
        <w:ind w:left="992.1259842519685"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1.7322834645671" w:firstLine="28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08.6614173228347" w:hanging="360.000000000000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425.196850393701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lang w:val="vi"/>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360" w:lineRule="auto"/>
      <w:ind w:left="720" w:hanging="360"/>
    </w:pPr>
    <w:rPr>
      <w:rFonts w:ascii="Arial" w:cs="Arial" w:eastAsia="Arial" w:hAnsi="Arial"/>
      <w:b w:val="1"/>
      <w:color w:val="073763"/>
      <w:sz w:val="40"/>
      <w:szCs w:val="40"/>
    </w:rPr>
  </w:style>
  <w:style w:type="paragraph" w:styleId="Heading2">
    <w:name w:val="heading 2"/>
    <w:basedOn w:val="Normal"/>
    <w:next w:val="Normal"/>
    <w:pPr>
      <w:keepNext w:val="1"/>
      <w:keepLines w:val="1"/>
      <w:spacing w:after="120" w:before="360" w:line="360" w:lineRule="auto"/>
      <w:ind w:left="850.3937007874017" w:hanging="141.7322834645671"/>
    </w:pPr>
    <w:rPr>
      <w:b w:val="1"/>
      <w:sz w:val="32"/>
      <w:szCs w:val="32"/>
    </w:rPr>
  </w:style>
  <w:style w:type="paragraph" w:styleId="Heading3">
    <w:name w:val="heading 3"/>
    <w:basedOn w:val="Normal"/>
    <w:next w:val="Normal"/>
    <w:pPr>
      <w:keepNext w:val="1"/>
      <w:keepLines w:val="1"/>
      <w:spacing w:after="80" w:before="200" w:line="360" w:lineRule="auto"/>
      <w:ind w:left="850.3937007874017" w:hanging="141.73228346456696"/>
    </w:pPr>
    <w:rPr>
      <w:rFonts w:ascii="Montserrat" w:cs="Montserrat" w:eastAsia="Montserrat" w:hAnsi="Montserrat"/>
      <w:b w:val="1"/>
    </w:rPr>
  </w:style>
  <w:style w:type="paragraph" w:styleId="Heading4">
    <w:name w:val="heading 4"/>
    <w:basedOn w:val="Normal"/>
    <w:next w:val="Normal"/>
    <w:pPr>
      <w:keepNext w:val="1"/>
      <w:keepLines w:val="1"/>
      <w:spacing w:after="80" w:before="280" w:lineRule="auto"/>
      <w:ind w:left="0" w:firstLine="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ind w:left="720" w:hanging="360"/>
    </w:pPr>
    <w:rPr>
      <w:rFonts w:ascii="Arial" w:cs="Arial" w:eastAsia="Arial" w:hAnsi="Arial"/>
      <w:b w:val="1"/>
      <w:color w:val="073763"/>
      <w:sz w:val="40"/>
      <w:szCs w:val="40"/>
    </w:rPr>
  </w:style>
  <w:style w:type="paragraph" w:styleId="Heading2">
    <w:name w:val="heading 2"/>
    <w:basedOn w:val="Normal"/>
    <w:next w:val="Normal"/>
    <w:pPr>
      <w:keepNext w:val="1"/>
      <w:keepLines w:val="1"/>
      <w:spacing w:after="120" w:before="360" w:line="360" w:lineRule="auto"/>
      <w:ind w:left="850.3937007874017" w:hanging="141.7322834645671"/>
    </w:pPr>
    <w:rPr>
      <w:b w:val="1"/>
      <w:sz w:val="32"/>
      <w:szCs w:val="32"/>
    </w:rPr>
  </w:style>
  <w:style w:type="paragraph" w:styleId="Heading3">
    <w:name w:val="heading 3"/>
    <w:basedOn w:val="Normal"/>
    <w:next w:val="Normal"/>
    <w:pPr>
      <w:keepNext w:val="1"/>
      <w:keepLines w:val="1"/>
      <w:spacing w:after="80" w:before="320" w:lineRule="auto"/>
      <w:ind w:left="850.3937007874017" w:hanging="141.732283464567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hyperlink" Target="https://cvs.vn/chinh-sach-bao-ve-du-lieu-ca-nhan" TargetMode="External"/><Relationship Id="rId41" Type="http://schemas.openxmlformats.org/officeDocument/2006/relationships/hyperlink" Target="https://docs.google.com/document/d/1DfwZSxeUCs8ko0JRqv0wD2MdPx9IX-B5/edit" TargetMode="External"/><Relationship Id="rId44" Type="http://schemas.openxmlformats.org/officeDocument/2006/relationships/image" Target="media/image131.png"/><Relationship Id="rId43" Type="http://schemas.openxmlformats.org/officeDocument/2006/relationships/image" Target="media/image64.png"/><Relationship Id="rId46" Type="http://schemas.openxmlformats.org/officeDocument/2006/relationships/image" Target="media/image137.png"/><Relationship Id="rId45" Type="http://schemas.openxmlformats.org/officeDocument/2006/relationships/hyperlink" Target="https://docs.google.com/document/d/1DfwZSxeUCs8ko0JRqv0wD2MdPx9IX-B5/edit" TargetMode="External"/><Relationship Id="rId107" Type="http://schemas.openxmlformats.org/officeDocument/2006/relationships/image" Target="media/image54.png"/><Relationship Id="rId106" Type="http://schemas.openxmlformats.org/officeDocument/2006/relationships/image" Target="media/image92.png"/><Relationship Id="rId105" Type="http://schemas.openxmlformats.org/officeDocument/2006/relationships/image" Target="media/image51.png"/><Relationship Id="rId104" Type="http://schemas.openxmlformats.org/officeDocument/2006/relationships/image" Target="media/image130.png"/><Relationship Id="rId109" Type="http://schemas.openxmlformats.org/officeDocument/2006/relationships/image" Target="media/image71.png"/><Relationship Id="rId108" Type="http://schemas.openxmlformats.org/officeDocument/2006/relationships/image" Target="media/image4.png"/><Relationship Id="rId48" Type="http://schemas.openxmlformats.org/officeDocument/2006/relationships/image" Target="media/image110.png"/><Relationship Id="rId47" Type="http://schemas.openxmlformats.org/officeDocument/2006/relationships/hyperlink" Target="https://cvs.vn/chinh-sach-bao-ve-du-lieu-ca-nhan" TargetMode="External"/><Relationship Id="rId49" Type="http://schemas.openxmlformats.org/officeDocument/2006/relationships/hyperlink" Target="https://app.diagrams.net/#G1AczGJLj32ePrRY7YVh2J_sdv3ssykawG#%7B%22pageId%22%3A%22NIf6vE0VtDq7qqC53b5X%22%7D" TargetMode="External"/><Relationship Id="rId184" Type="http://schemas.openxmlformats.org/officeDocument/2006/relationships/header" Target="header1.xml"/><Relationship Id="rId103" Type="http://schemas.openxmlformats.org/officeDocument/2006/relationships/image" Target="media/image100.png"/><Relationship Id="rId102" Type="http://schemas.openxmlformats.org/officeDocument/2006/relationships/image" Target="media/image48.png"/><Relationship Id="rId101" Type="http://schemas.openxmlformats.org/officeDocument/2006/relationships/image" Target="media/image108.png"/><Relationship Id="rId100" Type="http://schemas.openxmlformats.org/officeDocument/2006/relationships/image" Target="media/image89.png"/><Relationship Id="rId31" Type="http://schemas.openxmlformats.org/officeDocument/2006/relationships/image" Target="media/image15.png"/><Relationship Id="rId30" Type="http://schemas.openxmlformats.org/officeDocument/2006/relationships/hyperlink" Target="https://app.diagrams.net/#G1AczGJLj32ePrRY7YVh2J_sdv3ssykawG#%7B%22pageId%22%3A%22YPf9pDiCnA4a6GLvcUzS%22%7D" TargetMode="External"/><Relationship Id="rId33" Type="http://schemas.openxmlformats.org/officeDocument/2006/relationships/image" Target="media/image44.png"/><Relationship Id="rId183" Type="http://schemas.openxmlformats.org/officeDocument/2006/relationships/image" Target="media/image102.png"/><Relationship Id="rId32" Type="http://schemas.openxmlformats.org/officeDocument/2006/relationships/image" Target="media/image94.png"/><Relationship Id="rId182" Type="http://schemas.openxmlformats.org/officeDocument/2006/relationships/image" Target="media/image36.png"/><Relationship Id="rId35" Type="http://schemas.openxmlformats.org/officeDocument/2006/relationships/image" Target="media/image22.png"/><Relationship Id="rId181" Type="http://schemas.openxmlformats.org/officeDocument/2006/relationships/image" Target="media/image96.png"/><Relationship Id="rId34" Type="http://schemas.openxmlformats.org/officeDocument/2006/relationships/image" Target="media/image13.png"/><Relationship Id="rId180" Type="http://schemas.openxmlformats.org/officeDocument/2006/relationships/image" Target="media/image50.png"/><Relationship Id="rId37" Type="http://schemas.openxmlformats.org/officeDocument/2006/relationships/image" Target="media/image103.png"/><Relationship Id="rId176" Type="http://schemas.openxmlformats.org/officeDocument/2006/relationships/hyperlink" Target="https://app.diagrams.net/#G1AczGJLj32ePrRY7YVh2J_sdv3ssykawG#%7B%22pageId%22%3A%22Rswi7II1FkOMwjb2e7Dv%22%7D" TargetMode="External"/><Relationship Id="rId36" Type="http://schemas.openxmlformats.org/officeDocument/2006/relationships/image" Target="media/image122.png"/><Relationship Id="rId175" Type="http://schemas.openxmlformats.org/officeDocument/2006/relationships/image" Target="media/image56.png"/><Relationship Id="rId39" Type="http://schemas.openxmlformats.org/officeDocument/2006/relationships/image" Target="media/image65.png"/><Relationship Id="rId174" Type="http://schemas.openxmlformats.org/officeDocument/2006/relationships/image" Target="media/image59.png"/><Relationship Id="rId38" Type="http://schemas.openxmlformats.org/officeDocument/2006/relationships/image" Target="media/image78.png"/><Relationship Id="rId173" Type="http://schemas.openxmlformats.org/officeDocument/2006/relationships/image" Target="media/image32.png"/><Relationship Id="rId179" Type="http://schemas.openxmlformats.org/officeDocument/2006/relationships/hyperlink" Target="https://www.figma.com/design/nW0euK0DgVt8fFJqLgKXtt/Ch%E1%BB%A9ng-Ch%E1%BB%89-Qu%E1%BB%B9?node-id=21759-113073&amp;t=c7UW8jSWddnYyhh8-1" TargetMode="External"/><Relationship Id="rId178" Type="http://schemas.openxmlformats.org/officeDocument/2006/relationships/image" Target="media/image140.png"/><Relationship Id="rId177" Type="http://schemas.openxmlformats.org/officeDocument/2006/relationships/image" Target="media/image26.png"/><Relationship Id="rId20" Type="http://schemas.openxmlformats.org/officeDocument/2006/relationships/image" Target="media/image21.png"/><Relationship Id="rId22" Type="http://schemas.openxmlformats.org/officeDocument/2006/relationships/image" Target="media/image134.png"/><Relationship Id="rId21" Type="http://schemas.openxmlformats.org/officeDocument/2006/relationships/image" Target="media/image126.png"/><Relationship Id="rId24" Type="http://schemas.openxmlformats.org/officeDocument/2006/relationships/image" Target="media/image7.png"/><Relationship Id="rId23" Type="http://schemas.openxmlformats.org/officeDocument/2006/relationships/image" Target="media/image104.png"/><Relationship Id="rId129" Type="http://schemas.openxmlformats.org/officeDocument/2006/relationships/image" Target="media/image128.png"/><Relationship Id="rId128" Type="http://schemas.openxmlformats.org/officeDocument/2006/relationships/hyperlink" Target="https://docs.google.com/spreadsheets/d/1IFK86UmllUWLI-J5ukoIGR1qfy95TRDkBlgmg4xyRsc/edit?gid=186628415#gid=186628415&amp;range=A16:E27" TargetMode="External"/><Relationship Id="rId127" Type="http://schemas.openxmlformats.org/officeDocument/2006/relationships/hyperlink" Target="https://docs.google.com/spreadsheets/d/1IFK86UmllUWLI-J5ukoIGR1qfy95TRDkBlgmg4xyRsc/edit?gid=186628415#gid=186628415&amp;range=B2:E14" TargetMode="External"/><Relationship Id="rId126" Type="http://schemas.openxmlformats.org/officeDocument/2006/relationships/image" Target="media/image95.png"/><Relationship Id="rId26" Type="http://schemas.openxmlformats.org/officeDocument/2006/relationships/image" Target="media/image67.png"/><Relationship Id="rId121" Type="http://schemas.openxmlformats.org/officeDocument/2006/relationships/image" Target="media/image73.png"/><Relationship Id="rId25" Type="http://schemas.openxmlformats.org/officeDocument/2006/relationships/image" Target="media/image70.png"/><Relationship Id="rId120" Type="http://schemas.openxmlformats.org/officeDocument/2006/relationships/image" Target="media/image6.png"/><Relationship Id="rId28" Type="http://schemas.openxmlformats.org/officeDocument/2006/relationships/image" Target="media/image35.png"/><Relationship Id="rId27" Type="http://schemas.openxmlformats.org/officeDocument/2006/relationships/image" Target="media/image125.png"/><Relationship Id="rId125" Type="http://schemas.openxmlformats.org/officeDocument/2006/relationships/image" Target="media/image66.png"/><Relationship Id="rId29" Type="http://schemas.openxmlformats.org/officeDocument/2006/relationships/image" Target="media/image86.png"/><Relationship Id="rId124" Type="http://schemas.openxmlformats.org/officeDocument/2006/relationships/image" Target="media/image61.png"/><Relationship Id="rId123" Type="http://schemas.openxmlformats.org/officeDocument/2006/relationships/hyperlink" Target="https://docs.google.com/spreadsheets/d/1IFK86UmllUWLI-J5ukoIGR1qfy95TRDkBlgmg4xyRsc/edit?gid=186628415#gid=186628415" TargetMode="External"/><Relationship Id="rId122" Type="http://schemas.openxmlformats.org/officeDocument/2006/relationships/hyperlink" Target="https://docs.google.com/spreadsheets/d/1IFK86UmllUWLI-J5ukoIGR1qfy95TRDkBlgmg4xyRsc/edit?gid=186628415#gid=186628415&amp;range=A1:F12" TargetMode="External"/><Relationship Id="rId95" Type="http://schemas.openxmlformats.org/officeDocument/2006/relationships/image" Target="media/image111.png"/><Relationship Id="rId94" Type="http://schemas.openxmlformats.org/officeDocument/2006/relationships/image" Target="media/image25.png"/><Relationship Id="rId97" Type="http://schemas.openxmlformats.org/officeDocument/2006/relationships/image" Target="media/image53.png"/><Relationship Id="rId96" Type="http://schemas.openxmlformats.org/officeDocument/2006/relationships/image" Target="media/image11.png"/><Relationship Id="rId11" Type="http://schemas.openxmlformats.org/officeDocument/2006/relationships/image" Target="media/image115.png"/><Relationship Id="rId99" Type="http://schemas.openxmlformats.org/officeDocument/2006/relationships/image" Target="media/image97.png"/><Relationship Id="rId10" Type="http://schemas.openxmlformats.org/officeDocument/2006/relationships/hyperlink" Target="https://www.figma.com/design/t8h5EaP97rGEudXenTns7k/Ch%E1%BB%A9ng-Ch%E1%BB%89-Qu%E1%BB%B9---InvestTech?node-id=9715-12511&amp;t=vic6xw7bRywyFms1-1" TargetMode="External"/><Relationship Id="rId98" Type="http://schemas.openxmlformats.org/officeDocument/2006/relationships/image" Target="media/image112.png"/><Relationship Id="rId13" Type="http://schemas.openxmlformats.org/officeDocument/2006/relationships/image" Target="media/image139.png"/><Relationship Id="rId12" Type="http://schemas.openxmlformats.org/officeDocument/2006/relationships/image" Target="media/image40.png"/><Relationship Id="rId91" Type="http://schemas.openxmlformats.org/officeDocument/2006/relationships/image" Target="media/image91.png"/><Relationship Id="rId90" Type="http://schemas.openxmlformats.org/officeDocument/2006/relationships/hyperlink" Target="https://docs.google.com/spreadsheets/d/1IFK86UmllUWLI-J5ukoIGR1qfy95TRDkBlgmg4xyRsc/edit?gid=810582657#gid=810582657&amp;range=K1:N10" TargetMode="External"/><Relationship Id="rId93" Type="http://schemas.openxmlformats.org/officeDocument/2006/relationships/image" Target="media/image123.png"/><Relationship Id="rId92" Type="http://schemas.openxmlformats.org/officeDocument/2006/relationships/image" Target="media/image12.png"/><Relationship Id="rId118" Type="http://schemas.openxmlformats.org/officeDocument/2006/relationships/image" Target="media/image69.png"/><Relationship Id="rId117" Type="http://schemas.openxmlformats.org/officeDocument/2006/relationships/image" Target="media/image5.png"/><Relationship Id="rId116" Type="http://schemas.openxmlformats.org/officeDocument/2006/relationships/image" Target="media/image85.png"/><Relationship Id="rId115" Type="http://schemas.openxmlformats.org/officeDocument/2006/relationships/image" Target="media/image132.png"/><Relationship Id="rId119" Type="http://schemas.openxmlformats.org/officeDocument/2006/relationships/image" Target="media/image90.png"/><Relationship Id="rId15" Type="http://schemas.openxmlformats.org/officeDocument/2006/relationships/image" Target="media/image52.png"/><Relationship Id="rId110" Type="http://schemas.openxmlformats.org/officeDocument/2006/relationships/image" Target="media/image113.png"/><Relationship Id="rId14" Type="http://schemas.openxmlformats.org/officeDocument/2006/relationships/hyperlink" Target="https://www.figma.com/design/t8h5EaP97rGEudXenTns7k/Ch%E1%BB%A9ng-Ch%E1%BB%89-Qu%E1%BB%B9---InvestTech?node-id=8097-96591&amp;t=Ix0cKrMuc9s3cAJ2-1" TargetMode="External"/><Relationship Id="rId17" Type="http://schemas.openxmlformats.org/officeDocument/2006/relationships/image" Target="media/image75.png"/><Relationship Id="rId16" Type="http://schemas.openxmlformats.org/officeDocument/2006/relationships/image" Target="media/image76.png"/><Relationship Id="rId19" Type="http://schemas.openxmlformats.org/officeDocument/2006/relationships/hyperlink" Target="https://docs.google.com/document/d/1I4UAFUnTB8PccKiVKcVwKsjgvzGnX-di/edit#heading=h.pgsfux41bkdz" TargetMode="External"/><Relationship Id="rId114" Type="http://schemas.openxmlformats.org/officeDocument/2006/relationships/image" Target="media/image9.png"/><Relationship Id="rId18" Type="http://schemas.openxmlformats.org/officeDocument/2006/relationships/image" Target="media/image79.png"/><Relationship Id="rId113" Type="http://schemas.openxmlformats.org/officeDocument/2006/relationships/image" Target="media/image37.png"/><Relationship Id="rId112" Type="http://schemas.openxmlformats.org/officeDocument/2006/relationships/image" Target="media/image93.png"/><Relationship Id="rId111" Type="http://schemas.openxmlformats.org/officeDocument/2006/relationships/image" Target="media/image46.png"/><Relationship Id="rId84" Type="http://schemas.openxmlformats.org/officeDocument/2006/relationships/image" Target="media/image82.png"/><Relationship Id="rId83" Type="http://schemas.openxmlformats.org/officeDocument/2006/relationships/image" Target="media/image84.png"/><Relationship Id="rId86" Type="http://schemas.openxmlformats.org/officeDocument/2006/relationships/image" Target="media/image14.png"/><Relationship Id="rId85" Type="http://schemas.openxmlformats.org/officeDocument/2006/relationships/image" Target="media/image106.png"/><Relationship Id="rId88" Type="http://schemas.openxmlformats.org/officeDocument/2006/relationships/image" Target="media/image129.png"/><Relationship Id="rId150" Type="http://schemas.openxmlformats.org/officeDocument/2006/relationships/image" Target="media/image117.png"/><Relationship Id="rId87" Type="http://schemas.openxmlformats.org/officeDocument/2006/relationships/image" Target="media/image23.png"/><Relationship Id="rId89" Type="http://schemas.openxmlformats.org/officeDocument/2006/relationships/image" Target="media/image45.png"/><Relationship Id="rId80" Type="http://schemas.openxmlformats.org/officeDocument/2006/relationships/image" Target="media/image28.png"/><Relationship Id="rId82" Type="http://schemas.openxmlformats.org/officeDocument/2006/relationships/image" Target="media/image16.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19.png"/><Relationship Id="rId4" Type="http://schemas.openxmlformats.org/officeDocument/2006/relationships/fontTable" Target="fontTable.xml"/><Relationship Id="rId148" Type="http://schemas.openxmlformats.org/officeDocument/2006/relationships/image" Target="media/image133.png"/><Relationship Id="rId9" Type="http://schemas.openxmlformats.org/officeDocument/2006/relationships/image" Target="media/image116.png"/><Relationship Id="rId143" Type="http://schemas.openxmlformats.org/officeDocument/2006/relationships/image" Target="media/image68.png"/><Relationship Id="rId142" Type="http://schemas.openxmlformats.org/officeDocument/2006/relationships/image" Target="media/image136.png"/><Relationship Id="rId141" Type="http://schemas.openxmlformats.org/officeDocument/2006/relationships/image" Target="media/image38.png"/><Relationship Id="rId140" Type="http://schemas.openxmlformats.org/officeDocument/2006/relationships/image" Target="media/image74.png"/><Relationship Id="rId5" Type="http://schemas.openxmlformats.org/officeDocument/2006/relationships/numbering" Target="numbering.xml"/><Relationship Id="rId147" Type="http://schemas.openxmlformats.org/officeDocument/2006/relationships/image" Target="media/image88.png"/><Relationship Id="rId6" Type="http://schemas.openxmlformats.org/officeDocument/2006/relationships/styles" Target="styles.xml"/><Relationship Id="rId146" Type="http://schemas.openxmlformats.org/officeDocument/2006/relationships/image" Target="media/image30.png"/><Relationship Id="rId7" Type="http://schemas.openxmlformats.org/officeDocument/2006/relationships/customXml" Target="../customXML/item1.xml"/><Relationship Id="rId145" Type="http://schemas.openxmlformats.org/officeDocument/2006/relationships/image" Target="media/image81.png"/><Relationship Id="rId8" Type="http://schemas.microsoft.com/office/2011/relationships/commentsExtended" Target="commentsExtended.xml"/><Relationship Id="rId144" Type="http://schemas.openxmlformats.org/officeDocument/2006/relationships/image" Target="media/image127.png"/><Relationship Id="rId73" Type="http://schemas.openxmlformats.org/officeDocument/2006/relationships/image" Target="media/image80.png"/><Relationship Id="rId72" Type="http://schemas.openxmlformats.org/officeDocument/2006/relationships/image" Target="media/image43.png"/><Relationship Id="rId75" Type="http://schemas.openxmlformats.org/officeDocument/2006/relationships/image" Target="media/image118.png"/><Relationship Id="rId74" Type="http://schemas.openxmlformats.org/officeDocument/2006/relationships/hyperlink" Target="https://docs.google.com/document/d/1humdtP2ZXiz-iWOvpaBcuH-VOPyNN8mK/edit" TargetMode="External"/><Relationship Id="rId77" Type="http://schemas.openxmlformats.org/officeDocument/2006/relationships/image" Target="media/image2.png"/><Relationship Id="rId76" Type="http://schemas.openxmlformats.org/officeDocument/2006/relationships/image" Target="media/image121.png"/><Relationship Id="rId79" Type="http://schemas.openxmlformats.org/officeDocument/2006/relationships/hyperlink" Target="https://docs.google.com/spreadsheets/d/1IFK86UmllUWLI-J5ukoIGR1qfy95TRDkBlgmg4xyRsc/edit?gid=1429264430#gid=1429264430" TargetMode="External"/><Relationship Id="rId78" Type="http://schemas.openxmlformats.org/officeDocument/2006/relationships/image" Target="media/image124.png"/><Relationship Id="rId71" Type="http://schemas.openxmlformats.org/officeDocument/2006/relationships/image" Target="media/image42.png"/><Relationship Id="rId70" Type="http://schemas.openxmlformats.org/officeDocument/2006/relationships/image" Target="media/image63.png"/><Relationship Id="rId139" Type="http://schemas.openxmlformats.org/officeDocument/2006/relationships/image" Target="media/image87.png"/><Relationship Id="rId138" Type="http://schemas.openxmlformats.org/officeDocument/2006/relationships/image" Target="media/image109.png"/><Relationship Id="rId137" Type="http://schemas.openxmlformats.org/officeDocument/2006/relationships/image" Target="media/image77.png"/><Relationship Id="rId132" Type="http://schemas.openxmlformats.org/officeDocument/2006/relationships/hyperlink" Target="https://docs.google.com/spreadsheets/d/1IFK86UmllUWLI-J5ukoIGR1qfy95TRDkBlgmg4xyRsc/edit?gid=186628415#gid=186628415&amp;range=A16:E27" TargetMode="External"/><Relationship Id="rId131" Type="http://schemas.openxmlformats.org/officeDocument/2006/relationships/hyperlink" Target="https://docs.google.com/spreadsheets/d/1IFK86UmllUWLI-J5ukoIGR1qfy95TRDkBlgmg4xyRsc/edit?gid=186628415#gid=186628415&amp;range=B2:E14" TargetMode="External"/><Relationship Id="rId130" Type="http://schemas.openxmlformats.org/officeDocument/2006/relationships/image" Target="media/image24.png"/><Relationship Id="rId136" Type="http://schemas.openxmlformats.org/officeDocument/2006/relationships/hyperlink" Target="https://app.diagrams.net/#G1AczGJLj32ePrRY7YVh2J_sdv3ssykawG#%7B%22pageId%22%3A%225N-DmQF8wj8-W2ZvZPGH%22%7D" TargetMode="External"/><Relationship Id="rId135" Type="http://schemas.openxmlformats.org/officeDocument/2006/relationships/hyperlink" Target="https://docs.google.com/spreadsheets/d/1IFK86UmllUWLI-J5ukoIGR1qfy95TRDkBlgmg4xyRsc/edit?gid=186628415#gid=186628415&amp;range=A16:E27" TargetMode="External"/><Relationship Id="rId134" Type="http://schemas.openxmlformats.org/officeDocument/2006/relationships/hyperlink" Target="https://docs.google.com/spreadsheets/d/1IFK86UmllUWLI-J5ukoIGR1qfy95TRDkBlgmg4xyRsc/edit?gid=186628415#gid=186628415&amp;range=B2:E14" TargetMode="External"/><Relationship Id="rId133" Type="http://schemas.openxmlformats.org/officeDocument/2006/relationships/image" Target="media/image57.png"/><Relationship Id="rId62" Type="http://schemas.openxmlformats.org/officeDocument/2006/relationships/image" Target="media/image31.png"/><Relationship Id="rId61" Type="http://schemas.openxmlformats.org/officeDocument/2006/relationships/image" Target="media/image135.png"/><Relationship Id="rId64" Type="http://schemas.openxmlformats.org/officeDocument/2006/relationships/image" Target="media/image8.png"/><Relationship Id="rId63" Type="http://schemas.openxmlformats.org/officeDocument/2006/relationships/hyperlink" Target="https://www.figma.com/design/v5GyFXCwW0XNyagbSiYa5m/Ch%E1%BB%A9ng-Kho%C3%A1n---InvestTech?node-id=18461-36708&amp;t=ipz0TaJnmnVhGjSw-1" TargetMode="External"/><Relationship Id="rId66" Type="http://schemas.openxmlformats.org/officeDocument/2006/relationships/image" Target="media/image99.png"/><Relationship Id="rId172" Type="http://schemas.openxmlformats.org/officeDocument/2006/relationships/image" Target="media/image105.png"/><Relationship Id="rId65" Type="http://schemas.openxmlformats.org/officeDocument/2006/relationships/image" Target="media/image10.png"/><Relationship Id="rId171" Type="http://schemas.openxmlformats.org/officeDocument/2006/relationships/hyperlink" Target="https://www.figma.com/design/nW0euK0DgVt8fFJqLgKXtt/Ch%E1%BB%A9ng-Ch%E1%BB%89-Qu%E1%BB%B9?node-id=20695-115985&amp;t=Tmnv56tNbtzcXrWw-1" TargetMode="External"/><Relationship Id="rId68" Type="http://schemas.openxmlformats.org/officeDocument/2006/relationships/image" Target="media/image17.png"/><Relationship Id="rId170" Type="http://schemas.openxmlformats.org/officeDocument/2006/relationships/image" Target="media/image114.png"/><Relationship Id="rId67" Type="http://schemas.openxmlformats.org/officeDocument/2006/relationships/image" Target="media/image107.png"/><Relationship Id="rId60" Type="http://schemas.openxmlformats.org/officeDocument/2006/relationships/image" Target="media/image18.png"/><Relationship Id="rId165" Type="http://schemas.openxmlformats.org/officeDocument/2006/relationships/hyperlink" Target="https://page.momoapp.vn/wrLqQolenel?objectType=1&amp;objectId=111057385074015" TargetMode="External"/><Relationship Id="rId69" Type="http://schemas.openxmlformats.org/officeDocument/2006/relationships/image" Target="media/image41.png"/><Relationship Id="rId164" Type="http://schemas.openxmlformats.org/officeDocument/2006/relationships/image" Target="media/image83.png"/><Relationship Id="rId163" Type="http://schemas.openxmlformats.org/officeDocument/2006/relationships/hyperlink" Target="https://www.momo.vn/tin-tuc/thong-bao/ban-muon-gop-y-ve-san-pham-cho-momo-dung-tinh-6729?view=app" TargetMode="External"/><Relationship Id="rId162" Type="http://schemas.openxmlformats.org/officeDocument/2006/relationships/hyperlink" Target="https://page.momoapp.vn/9eZTQ9BriDf?objectType=1&amp;objectId=111089704557012" TargetMode="External"/><Relationship Id="rId169" Type="http://schemas.openxmlformats.org/officeDocument/2006/relationships/hyperlink" Target="https://www.momo.vn/tin-tuc/thong-bao/ban-muon-gop-y-ve-san-pham-cho-momo-dung-tinh-6729?view=app" TargetMode="External"/><Relationship Id="rId168" Type="http://schemas.openxmlformats.org/officeDocument/2006/relationships/hyperlink" Target="https://page.momoapp.vn/9eZTQ9BriDf?objectType=1&amp;objectId=111089704557012" TargetMode="External"/><Relationship Id="rId167" Type="http://schemas.openxmlformats.org/officeDocument/2006/relationships/hyperlink" Target="https://page.momoapp.vn/H18Kjlhlyen?objectType=1&amp;objectId=111068107572181" TargetMode="External"/><Relationship Id="rId166" Type="http://schemas.openxmlformats.org/officeDocument/2006/relationships/hyperlink" Target="https://page.momoapp.vn/H18Kjlhlyen?objectType=1&amp;objectId=111068107572181" TargetMode="External"/><Relationship Id="rId51" Type="http://schemas.openxmlformats.org/officeDocument/2006/relationships/hyperlink" Target="https://www.figma.com/design/nW0euK0DgVt8fFJqLgKXtt/Ch%E1%BB%A9ng-Ch%E1%BB%89-Qu%E1%BB%B9?node-id=20325-122952&amp;t=Q9dqc4qwVOeAdQjQ-1" TargetMode="External"/><Relationship Id="rId50" Type="http://schemas.openxmlformats.org/officeDocument/2006/relationships/image" Target="media/image138.png"/><Relationship Id="rId53" Type="http://schemas.openxmlformats.org/officeDocument/2006/relationships/hyperlink" Target="https://docs.google.com/document/d/1DfwZSxeUCs8ko0JRqv0wD2MdPx9IX-B5/edit" TargetMode="External"/><Relationship Id="rId52" Type="http://schemas.openxmlformats.org/officeDocument/2006/relationships/image" Target="media/image29.png"/><Relationship Id="rId55" Type="http://schemas.openxmlformats.org/officeDocument/2006/relationships/hyperlink" Target="https://cvs.vn/chinh-sach-bao-ve-du-lieu-ca-nhan" TargetMode="External"/><Relationship Id="rId161" Type="http://schemas.openxmlformats.org/officeDocument/2006/relationships/hyperlink" Target="https://page.momoapp.vn/H18Kjlhlyen?objectType=1&amp;objectId=111068107572181" TargetMode="External"/><Relationship Id="rId54" Type="http://schemas.openxmlformats.org/officeDocument/2006/relationships/hyperlink" Target="https://static.momocdn.net/files/c3RvY2s=/document/contracts/registration-contract-v2.pdf" TargetMode="External"/><Relationship Id="rId160" Type="http://schemas.openxmlformats.org/officeDocument/2006/relationships/hyperlink" Target="https://page.momoapp.vn/H18Kjlhlyen?objectType=1&amp;objectId=111068107572181" TargetMode="External"/><Relationship Id="rId57" Type="http://schemas.openxmlformats.org/officeDocument/2006/relationships/hyperlink" Target="https://cvs.vn/chinh-sach-bao-ve-du-lieu-ca-nhan" TargetMode="External"/><Relationship Id="rId56" Type="http://schemas.openxmlformats.org/officeDocument/2006/relationships/hyperlink" Target="https://docs.google.com/document/d/1DfwZSxeUCs8ko0JRqv0wD2MdPx9IX-B5/edit" TargetMode="External"/><Relationship Id="rId159" Type="http://schemas.openxmlformats.org/officeDocument/2006/relationships/hyperlink" Target="https://page.momoapp.vn/wrLqQolenel?objectType=1&amp;objectId=111057385074015" TargetMode="External"/><Relationship Id="rId59" Type="http://schemas.openxmlformats.org/officeDocument/2006/relationships/image" Target="media/image98.png"/><Relationship Id="rId154" Type="http://schemas.openxmlformats.org/officeDocument/2006/relationships/image" Target="media/image120.png"/><Relationship Id="rId58" Type="http://schemas.openxmlformats.org/officeDocument/2006/relationships/image" Target="media/image72.png"/><Relationship Id="rId153" Type="http://schemas.openxmlformats.org/officeDocument/2006/relationships/image" Target="media/image39.png"/><Relationship Id="rId152" Type="http://schemas.openxmlformats.org/officeDocument/2006/relationships/image" Target="media/image47.png"/><Relationship Id="rId151" Type="http://schemas.openxmlformats.org/officeDocument/2006/relationships/image" Target="media/image27.png"/><Relationship Id="rId158" Type="http://schemas.openxmlformats.org/officeDocument/2006/relationships/image" Target="media/image49.png"/><Relationship Id="rId157" Type="http://schemas.openxmlformats.org/officeDocument/2006/relationships/image" Target="media/image3.png"/><Relationship Id="rId156" Type="http://schemas.openxmlformats.org/officeDocument/2006/relationships/image" Target="media/image19.png"/><Relationship Id="rId155"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5SmjmcaibhuP1f3IamM3k18yKA==">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